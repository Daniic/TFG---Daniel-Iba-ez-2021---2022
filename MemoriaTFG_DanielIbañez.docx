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45665369"/>
        <w:docPartObj>
          <w:docPartGallery w:val="Cover Pages"/>
          <w:docPartUnique/>
        </w:docPartObj>
      </w:sdtPr>
      <w:sdtEndPr>
        <w:rPr>
          <w:color w:val="FF0000"/>
        </w:rPr>
      </w:sdtEndPr>
      <w:sdtContent>
        <w:p w14:paraId="1810A51E" w14:textId="01047FB2" w:rsidR="002B6A64" w:rsidRDefault="00123493">
          <w:r>
            <w:rPr>
              <w:noProof/>
              <w:color w:val="000000"/>
              <w:sz w:val="96"/>
              <w:szCs w:val="96"/>
            </w:rPr>
            <w:drawing>
              <wp:anchor distT="0" distB="0" distL="114300" distR="114300" simplePos="0" relativeHeight="251658752" behindDoc="1" locked="0" layoutInCell="1" allowOverlap="1" wp14:anchorId="0D8DC077" wp14:editId="7E8522F0">
                <wp:simplePos x="0" y="0"/>
                <wp:positionH relativeFrom="column">
                  <wp:posOffset>-900752</wp:posOffset>
                </wp:positionH>
                <wp:positionV relativeFrom="paragraph">
                  <wp:posOffset>-106017</wp:posOffset>
                </wp:positionV>
                <wp:extent cx="7553325" cy="10683875"/>
                <wp:effectExtent l="0" t="0" r="5715" b="14605"/>
                <wp:wrapNone/>
                <wp:docPr id="23" name="Picture 23" descr="Diseño sin títul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seño sin título (35)"/>
                        <pic:cNvPicPr>
                          <a:picLocks noChangeAspect="1"/>
                        </pic:cNvPicPr>
                      </pic:nvPicPr>
                      <pic:blipFill>
                        <a:blip r:embed="rId9"/>
                        <a:stretch>
                          <a:fillRect/>
                        </a:stretch>
                      </pic:blipFill>
                      <pic:spPr>
                        <a:xfrm>
                          <a:off x="0" y="0"/>
                          <a:ext cx="7553325" cy="10683875"/>
                        </a:xfrm>
                        <a:prstGeom prst="rect">
                          <a:avLst/>
                        </a:prstGeom>
                      </pic:spPr>
                    </pic:pic>
                  </a:graphicData>
                </a:graphic>
              </wp:anchor>
            </w:drawing>
          </w:r>
        </w:p>
        <w:p w14:paraId="24BFE4BE" w14:textId="11A49123" w:rsidR="002B6A64" w:rsidRDefault="00290E26">
          <w:pPr>
            <w:spacing w:after="0" w:line="240" w:lineRule="auto"/>
            <w:rPr>
              <w:color w:val="FF0000"/>
            </w:rPr>
          </w:pPr>
        </w:p>
      </w:sdtContent>
    </w:sdt>
    <w:p w14:paraId="1EEB12F6" w14:textId="02ED0FF0" w:rsidR="00C61150" w:rsidRDefault="00DF37DE" w:rsidP="0046452C">
      <w:r>
        <w:rPr>
          <w:color w:val="FF0000"/>
        </w:rPr>
        <w:softHyphen/>
      </w:r>
    </w:p>
    <w:p w14:paraId="5B892B60" w14:textId="77777777" w:rsidR="0046452C" w:rsidRPr="0046452C" w:rsidRDefault="0046452C" w:rsidP="0046452C"/>
    <w:p w14:paraId="332B5961" w14:textId="77777777" w:rsidR="00C61150" w:rsidRDefault="00C61150" w:rsidP="0046452C">
      <w:pPr>
        <w:spacing w:line="100" w:lineRule="atLeast"/>
        <w:rPr>
          <w:rFonts w:ascii="Arial" w:hAnsi="Arial" w:cs="Arial"/>
          <w:b/>
          <w:bCs/>
          <w:color w:val="000000"/>
          <w:sz w:val="72"/>
          <w:szCs w:val="72"/>
        </w:rPr>
      </w:pPr>
    </w:p>
    <w:p w14:paraId="592FEE51" w14:textId="2110A426" w:rsidR="00C61150" w:rsidRPr="00123493" w:rsidRDefault="00C61150" w:rsidP="00123493">
      <w:pPr>
        <w:spacing w:line="100" w:lineRule="atLeast"/>
        <w:jc w:val="center"/>
        <w:rPr>
          <w:rFonts w:ascii="Arial" w:hAnsi="Arial" w:cs="Arial"/>
          <w:b/>
          <w:bCs/>
          <w:color w:val="1F4E79" w:themeColor="accent1" w:themeShade="80"/>
          <w:sz w:val="72"/>
          <w:szCs w:val="72"/>
        </w:rPr>
      </w:pPr>
      <w:r w:rsidRPr="00123493">
        <w:rPr>
          <w:rFonts w:ascii="Arial" w:hAnsi="Arial" w:cs="Arial"/>
          <w:b/>
          <w:bCs/>
          <w:color w:val="1F4E79" w:themeColor="accent1" w:themeShade="80"/>
          <w:sz w:val="72"/>
          <w:szCs w:val="72"/>
        </w:rPr>
        <w:t>Trabajo Final</w:t>
      </w:r>
    </w:p>
    <w:p w14:paraId="32AF581B" w14:textId="70716D02" w:rsidR="00C61150" w:rsidRPr="00123493" w:rsidRDefault="00C61150" w:rsidP="00C61150">
      <w:pPr>
        <w:spacing w:line="100" w:lineRule="atLeast"/>
        <w:jc w:val="center"/>
        <w:rPr>
          <w:rFonts w:ascii="Arial" w:hAnsi="Arial" w:cs="Arial"/>
          <w:b/>
          <w:bCs/>
          <w:color w:val="1F4E79" w:themeColor="accent1" w:themeShade="80"/>
          <w:sz w:val="72"/>
          <w:szCs w:val="72"/>
        </w:rPr>
      </w:pPr>
      <w:r w:rsidRPr="00123493">
        <w:rPr>
          <w:rFonts w:ascii="Arial" w:hAnsi="Arial" w:cs="Arial"/>
          <w:b/>
          <w:bCs/>
          <w:color w:val="1F4E79" w:themeColor="accent1" w:themeShade="80"/>
          <w:sz w:val="72"/>
          <w:szCs w:val="72"/>
        </w:rPr>
        <w:t xml:space="preserve"> de Grado</w:t>
      </w:r>
    </w:p>
    <w:p w14:paraId="4A6FCF3A" w14:textId="77777777" w:rsidR="00123493" w:rsidRPr="00123493" w:rsidRDefault="00123493" w:rsidP="00C61150">
      <w:pPr>
        <w:spacing w:line="100" w:lineRule="atLeast"/>
        <w:jc w:val="center"/>
        <w:rPr>
          <w:rFonts w:ascii="Arial" w:hAnsi="Arial" w:cs="Arial"/>
          <w:b/>
          <w:bCs/>
          <w:color w:val="1F4E79" w:themeColor="accent1" w:themeShade="80"/>
          <w:sz w:val="72"/>
          <w:szCs w:val="72"/>
        </w:rPr>
      </w:pPr>
    </w:p>
    <w:p w14:paraId="5BA9F181" w14:textId="5BBCA1EA" w:rsidR="00C61150" w:rsidRPr="00123493" w:rsidRDefault="00C61150" w:rsidP="00C61150">
      <w:pPr>
        <w:spacing w:line="100" w:lineRule="atLeast"/>
        <w:jc w:val="center"/>
        <w:rPr>
          <w:rFonts w:ascii="Arial" w:hAnsi="Arial" w:cs="Arial"/>
          <w:color w:val="1F4E79" w:themeColor="accent1" w:themeShade="80"/>
          <w:sz w:val="40"/>
          <w:szCs w:val="40"/>
        </w:rPr>
      </w:pPr>
      <w:r w:rsidRPr="00123493">
        <w:rPr>
          <w:rFonts w:ascii="Arial" w:hAnsi="Arial" w:cs="Arial"/>
          <w:color w:val="1F4E79" w:themeColor="accent1" w:themeShade="80"/>
          <w:sz w:val="40"/>
          <w:szCs w:val="40"/>
        </w:rPr>
        <w:t>Daniel Ibañez Cerro</w:t>
      </w:r>
    </w:p>
    <w:p w14:paraId="04314003" w14:textId="22358281" w:rsidR="00123493" w:rsidRPr="00123493" w:rsidRDefault="00123493" w:rsidP="00123493">
      <w:pPr>
        <w:spacing w:line="100" w:lineRule="atLeast"/>
        <w:jc w:val="center"/>
        <w:rPr>
          <w:rFonts w:ascii="Arial" w:hAnsi="Arial" w:cs="Arial"/>
          <w:color w:val="1F4E79" w:themeColor="accent1" w:themeShade="80"/>
          <w:sz w:val="40"/>
          <w:szCs w:val="40"/>
        </w:rPr>
      </w:pPr>
      <w:r w:rsidRPr="00123493">
        <w:rPr>
          <w:rFonts w:ascii="Arial" w:hAnsi="Arial" w:cs="Arial"/>
          <w:color w:val="1F4E79" w:themeColor="accent1" w:themeShade="80"/>
          <w:sz w:val="40"/>
          <w:szCs w:val="40"/>
        </w:rPr>
        <w:t>Tutor: Sergi</w:t>
      </w:r>
      <w:r w:rsidR="008C42F7">
        <w:rPr>
          <w:rFonts w:ascii="Arial" w:hAnsi="Arial" w:cs="Arial"/>
          <w:color w:val="1F4E79" w:themeColor="accent1" w:themeShade="80"/>
          <w:sz w:val="40"/>
          <w:szCs w:val="40"/>
        </w:rPr>
        <w:t xml:space="preserve"> Moreno Sarrion</w:t>
      </w:r>
    </w:p>
    <w:p w14:paraId="6E9C7B40" w14:textId="77777777" w:rsidR="00123493" w:rsidRPr="00123493" w:rsidRDefault="00123493" w:rsidP="00123493">
      <w:pPr>
        <w:spacing w:line="100" w:lineRule="atLeast"/>
        <w:rPr>
          <w:rFonts w:ascii="Arial" w:hAnsi="Arial" w:cs="Arial"/>
          <w:color w:val="1F4E79" w:themeColor="accent1" w:themeShade="80"/>
          <w:sz w:val="40"/>
          <w:szCs w:val="40"/>
        </w:rPr>
      </w:pPr>
    </w:p>
    <w:p w14:paraId="25FC5343" w14:textId="0BC4EE81" w:rsidR="00C61150" w:rsidRPr="00123493" w:rsidRDefault="00C61150" w:rsidP="00C61150">
      <w:pPr>
        <w:spacing w:line="100" w:lineRule="atLeast"/>
        <w:jc w:val="center"/>
        <w:rPr>
          <w:rFonts w:ascii="Arial" w:hAnsi="Arial" w:cs="Arial"/>
          <w:color w:val="1F4E79" w:themeColor="accent1" w:themeShade="80"/>
          <w:sz w:val="40"/>
          <w:szCs w:val="40"/>
        </w:rPr>
      </w:pPr>
      <w:r w:rsidRPr="00123493">
        <w:rPr>
          <w:rFonts w:ascii="Arial" w:hAnsi="Arial" w:cs="Arial"/>
          <w:color w:val="1F4E79" w:themeColor="accent1" w:themeShade="80"/>
          <w:sz w:val="40"/>
          <w:szCs w:val="40"/>
        </w:rPr>
        <w:t>Curso 2021-2022</w:t>
      </w:r>
    </w:p>
    <w:p w14:paraId="2909AD8D" w14:textId="7353BB8F" w:rsidR="0046452C" w:rsidRDefault="00C61150" w:rsidP="0046452C">
      <w:pPr>
        <w:spacing w:line="100" w:lineRule="atLeast"/>
        <w:jc w:val="center"/>
        <w:rPr>
          <w:rFonts w:ascii="Arial" w:hAnsi="Arial" w:cs="Arial"/>
          <w:color w:val="1F4E79" w:themeColor="accent1" w:themeShade="80"/>
          <w:sz w:val="40"/>
          <w:szCs w:val="40"/>
        </w:rPr>
      </w:pPr>
      <w:r w:rsidRPr="00123493">
        <w:rPr>
          <w:rFonts w:ascii="Arial" w:hAnsi="Arial" w:cs="Arial"/>
          <w:color w:val="1F4E79" w:themeColor="accent1" w:themeShade="80"/>
          <w:sz w:val="40"/>
          <w:szCs w:val="40"/>
        </w:rPr>
        <w:t>Desarrollo de Aplicaciones Web</w:t>
      </w:r>
    </w:p>
    <w:p w14:paraId="31D657A3" w14:textId="6E4F45C5" w:rsidR="00123493" w:rsidRDefault="00123493" w:rsidP="00C61150">
      <w:pPr>
        <w:spacing w:line="100" w:lineRule="atLeast"/>
        <w:jc w:val="center"/>
        <w:rPr>
          <w:rFonts w:ascii="Arial" w:hAnsi="Arial" w:cs="Arial"/>
          <w:color w:val="1F4E79" w:themeColor="accent1" w:themeShade="80"/>
          <w:sz w:val="40"/>
          <w:szCs w:val="40"/>
        </w:rPr>
      </w:pPr>
      <w:r>
        <w:rPr>
          <w:rFonts w:ascii="Arial" w:hAnsi="Arial" w:cs="Arial"/>
          <w:color w:val="1F4E79" w:themeColor="accent1" w:themeShade="80"/>
          <w:sz w:val="40"/>
          <w:szCs w:val="40"/>
        </w:rPr>
        <w:t>IES La Vereda</w:t>
      </w:r>
    </w:p>
    <w:p w14:paraId="72349B43" w14:textId="77777777" w:rsidR="0046452C" w:rsidRDefault="0046452C" w:rsidP="00C61150">
      <w:pPr>
        <w:spacing w:line="100" w:lineRule="atLeast"/>
        <w:jc w:val="center"/>
        <w:rPr>
          <w:rFonts w:ascii="Arial" w:hAnsi="Arial" w:cs="Arial"/>
          <w:color w:val="1F4E79" w:themeColor="accent1" w:themeShade="80"/>
          <w:sz w:val="40"/>
          <w:szCs w:val="40"/>
        </w:rPr>
      </w:pPr>
    </w:p>
    <w:p w14:paraId="58A4E0D8" w14:textId="1330061B" w:rsidR="0046452C" w:rsidRDefault="0046452C" w:rsidP="00C61150">
      <w:pPr>
        <w:spacing w:line="100" w:lineRule="atLeast"/>
        <w:jc w:val="center"/>
        <w:rPr>
          <w:rFonts w:ascii="Arial" w:hAnsi="Arial" w:cs="Arial"/>
          <w:color w:val="1F4E79" w:themeColor="accent1" w:themeShade="80"/>
          <w:sz w:val="40"/>
          <w:szCs w:val="40"/>
        </w:rPr>
      </w:pPr>
      <w:r>
        <w:rPr>
          <w:rFonts w:ascii="Arial" w:hAnsi="Arial" w:cs="Arial"/>
          <w:noProof/>
          <w:color w:val="000000"/>
          <w:sz w:val="40"/>
          <w:szCs w:val="40"/>
        </w:rPr>
        <w:drawing>
          <wp:inline distT="0" distB="0" distL="0" distR="0" wp14:anchorId="3466F6F3" wp14:editId="43B86206">
            <wp:extent cx="3534770" cy="10086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572243" cy="1019318"/>
                    </a:xfrm>
                    <a:prstGeom prst="rect">
                      <a:avLst/>
                    </a:prstGeom>
                  </pic:spPr>
                </pic:pic>
              </a:graphicData>
            </a:graphic>
          </wp:inline>
        </w:drawing>
      </w:r>
    </w:p>
    <w:p w14:paraId="44321BD4" w14:textId="0070BF7E" w:rsidR="0046452C" w:rsidRDefault="0046452C" w:rsidP="0046452C">
      <w:pPr>
        <w:spacing w:line="100" w:lineRule="atLeast"/>
        <w:jc w:val="center"/>
        <w:rPr>
          <w:rFonts w:ascii="Arial" w:hAnsi="Arial" w:cs="Arial"/>
          <w:color w:val="000000"/>
          <w:sz w:val="40"/>
          <w:szCs w:val="40"/>
        </w:rPr>
      </w:pPr>
      <w:r>
        <w:rPr>
          <w:rFonts w:ascii="Arial" w:hAnsi="Arial" w:cs="Arial"/>
          <w:noProof/>
          <w:color w:val="000000"/>
          <w:sz w:val="40"/>
          <w:szCs w:val="40"/>
        </w:rPr>
        <w:drawing>
          <wp:inline distT="0" distB="0" distL="0" distR="0" wp14:anchorId="4B3B95BE" wp14:editId="37EAE254">
            <wp:extent cx="3507474" cy="113871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56062" cy="1154487"/>
                    </a:xfrm>
                    <a:prstGeom prst="rect">
                      <a:avLst/>
                    </a:prstGeom>
                  </pic:spPr>
                </pic:pic>
              </a:graphicData>
            </a:graphic>
          </wp:inline>
        </w:drawing>
      </w:r>
    </w:p>
    <w:p w14:paraId="1D34A20F" w14:textId="77777777" w:rsidR="008F0F94" w:rsidRDefault="008F0F94">
      <w:pPr>
        <w:spacing w:line="100" w:lineRule="atLeast"/>
        <w:jc w:val="center"/>
        <w:rPr>
          <w:color w:val="000000"/>
          <w:sz w:val="96"/>
          <w:szCs w:val="96"/>
        </w:rPr>
      </w:pPr>
    </w:p>
    <w:p w14:paraId="0739DEE9" w14:textId="77777777" w:rsidR="008F0F94" w:rsidRDefault="008F0F94">
      <w:pPr>
        <w:spacing w:line="100" w:lineRule="atLeast"/>
        <w:jc w:val="center"/>
        <w:rPr>
          <w:color w:val="000000"/>
          <w:sz w:val="96"/>
          <w:szCs w:val="96"/>
        </w:rPr>
      </w:pPr>
    </w:p>
    <w:p w14:paraId="583D01EA" w14:textId="0F128E23" w:rsidR="008D0BC0" w:rsidRPr="008D0BC0" w:rsidRDefault="008D0BC0" w:rsidP="008D0BC0">
      <w:pPr>
        <w:spacing w:line="100" w:lineRule="atLeast"/>
        <w:jc w:val="center"/>
        <w:rPr>
          <w:rFonts w:ascii="Arial" w:hAnsi="Arial" w:cs="Arial"/>
          <w:color w:val="1F4E79" w:themeColor="accent1" w:themeShade="80"/>
          <w:sz w:val="72"/>
          <w:szCs w:val="72"/>
        </w:rPr>
      </w:pPr>
    </w:p>
    <w:p w14:paraId="29D4576B" w14:textId="144B98B8" w:rsidR="008D0BC0" w:rsidRDefault="008D0BC0" w:rsidP="0046452C">
      <w:pPr>
        <w:spacing w:line="100" w:lineRule="atLeast"/>
        <w:jc w:val="center"/>
        <w:rPr>
          <w:rFonts w:ascii="Arial" w:hAnsi="Arial" w:cs="Arial"/>
          <w:color w:val="1F4E79" w:themeColor="accent1" w:themeShade="80"/>
          <w:sz w:val="72"/>
          <w:szCs w:val="72"/>
        </w:rPr>
      </w:pPr>
    </w:p>
    <w:p w14:paraId="332E7E78" w14:textId="24F4639C" w:rsidR="008D0BC0" w:rsidRDefault="008D0BC0" w:rsidP="0046452C">
      <w:pPr>
        <w:spacing w:line="100" w:lineRule="atLeast"/>
        <w:jc w:val="center"/>
        <w:rPr>
          <w:rFonts w:ascii="Arial" w:hAnsi="Arial" w:cs="Arial"/>
          <w:color w:val="1F4E79" w:themeColor="accent1" w:themeShade="80"/>
          <w:sz w:val="72"/>
          <w:szCs w:val="72"/>
        </w:rPr>
      </w:pPr>
    </w:p>
    <w:p w14:paraId="2762AD8A" w14:textId="6E1F4FB4" w:rsidR="0046452C" w:rsidRDefault="002E4627" w:rsidP="0046452C">
      <w:pPr>
        <w:spacing w:line="100" w:lineRule="atLeast"/>
        <w:jc w:val="center"/>
        <w:rPr>
          <w:rFonts w:ascii="Arial" w:hAnsi="Arial" w:cs="Arial"/>
          <w:color w:val="1F4E79" w:themeColor="accent1" w:themeShade="80"/>
          <w:sz w:val="72"/>
          <w:szCs w:val="72"/>
        </w:rPr>
      </w:pPr>
      <w:r>
        <w:rPr>
          <w:noProof/>
        </w:rPr>
        <w:drawing>
          <wp:inline distT="0" distB="0" distL="0" distR="0" wp14:anchorId="02001F7D" wp14:editId="0047B643">
            <wp:extent cx="3510915" cy="2199640"/>
            <wp:effectExtent l="0" t="0" r="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0915" cy="2199640"/>
                    </a:xfrm>
                    <a:prstGeom prst="rect">
                      <a:avLst/>
                    </a:prstGeom>
                    <a:noFill/>
                    <a:ln>
                      <a:noFill/>
                    </a:ln>
                  </pic:spPr>
                </pic:pic>
              </a:graphicData>
            </a:graphic>
          </wp:inline>
        </w:drawing>
      </w:r>
    </w:p>
    <w:p w14:paraId="4241ADDE" w14:textId="77777777" w:rsidR="002E4627" w:rsidRDefault="002E4627" w:rsidP="0046452C">
      <w:pPr>
        <w:spacing w:line="100" w:lineRule="atLeast"/>
        <w:jc w:val="center"/>
        <w:rPr>
          <w:rFonts w:ascii="Arial" w:hAnsi="Arial" w:cs="Arial"/>
          <w:color w:val="1F4E79" w:themeColor="accent1" w:themeShade="80"/>
          <w:sz w:val="72"/>
          <w:szCs w:val="72"/>
        </w:rPr>
      </w:pPr>
    </w:p>
    <w:p w14:paraId="6915A60D" w14:textId="26C50404" w:rsidR="0046452C" w:rsidRPr="002E4627" w:rsidRDefault="0046452C" w:rsidP="0046452C">
      <w:pPr>
        <w:spacing w:line="100" w:lineRule="atLeast"/>
        <w:jc w:val="center"/>
        <w:rPr>
          <w:rFonts w:ascii="Arial" w:hAnsi="Arial" w:cs="Arial"/>
          <w:b/>
          <w:bCs/>
          <w:sz w:val="40"/>
          <w:szCs w:val="40"/>
        </w:rPr>
      </w:pPr>
      <w:r w:rsidRPr="002E4627">
        <w:rPr>
          <w:rFonts w:ascii="Arial" w:hAnsi="Arial" w:cs="Arial"/>
          <w:b/>
          <w:bCs/>
          <w:sz w:val="40"/>
          <w:szCs w:val="40"/>
        </w:rPr>
        <w:t>Daniel Ib</w:t>
      </w:r>
      <w:r w:rsidR="008D0BC0" w:rsidRPr="002E4627">
        <w:rPr>
          <w:rFonts w:ascii="Arial" w:hAnsi="Arial" w:cs="Arial"/>
          <w:b/>
          <w:bCs/>
          <w:sz w:val="40"/>
          <w:szCs w:val="40"/>
        </w:rPr>
        <w:t>a</w:t>
      </w:r>
      <w:r w:rsidRPr="002E4627">
        <w:rPr>
          <w:rFonts w:ascii="Arial" w:hAnsi="Arial" w:cs="Arial"/>
          <w:b/>
          <w:bCs/>
          <w:sz w:val="40"/>
          <w:szCs w:val="40"/>
        </w:rPr>
        <w:t>ñez Cerro</w:t>
      </w:r>
    </w:p>
    <w:p w14:paraId="456FB23D" w14:textId="77777777" w:rsidR="0046452C" w:rsidRDefault="0046452C" w:rsidP="0046452C">
      <w:pPr>
        <w:spacing w:line="100" w:lineRule="atLeast"/>
        <w:jc w:val="center"/>
        <w:rPr>
          <w:rFonts w:ascii="Arial" w:hAnsi="Arial" w:cs="Arial"/>
          <w:color w:val="1F4E79" w:themeColor="accent1" w:themeShade="80"/>
          <w:sz w:val="72"/>
          <w:szCs w:val="72"/>
        </w:rPr>
      </w:pPr>
    </w:p>
    <w:p w14:paraId="5985BC44" w14:textId="55E383FE" w:rsidR="0046452C" w:rsidRDefault="0046452C" w:rsidP="0046452C">
      <w:pPr>
        <w:spacing w:line="100" w:lineRule="atLeast"/>
        <w:jc w:val="center"/>
        <w:rPr>
          <w:rFonts w:ascii="Arial" w:hAnsi="Arial" w:cs="Arial"/>
          <w:color w:val="1F4E79" w:themeColor="accent1" w:themeShade="80"/>
          <w:sz w:val="72"/>
          <w:szCs w:val="72"/>
        </w:rPr>
      </w:pPr>
    </w:p>
    <w:p w14:paraId="565171F6" w14:textId="7B904BAA" w:rsidR="008D0BC0" w:rsidRDefault="008D0BC0">
      <w:pPr>
        <w:spacing w:after="0" w:line="240" w:lineRule="auto"/>
        <w:rPr>
          <w:rFonts w:ascii="Arial" w:hAnsi="Arial" w:cs="Arial"/>
          <w:color w:val="1F4E79" w:themeColor="accent1" w:themeShade="80"/>
          <w:sz w:val="72"/>
          <w:szCs w:val="72"/>
        </w:rPr>
      </w:pPr>
      <w:r>
        <w:rPr>
          <w:rFonts w:ascii="Arial" w:hAnsi="Arial" w:cs="Arial"/>
          <w:color w:val="1F4E79" w:themeColor="accent1" w:themeShade="80"/>
          <w:sz w:val="72"/>
          <w:szCs w:val="72"/>
        </w:rPr>
        <w:br w:type="page"/>
      </w:r>
    </w:p>
    <w:p w14:paraId="69B3A27B" w14:textId="75160CE2" w:rsidR="008F0F94" w:rsidRDefault="008F0F94" w:rsidP="00E27DF3">
      <w:pPr>
        <w:jc w:val="center"/>
        <w:rPr>
          <w:rFonts w:ascii="Arial" w:hAnsi="Arial" w:cs="Arial"/>
          <w:color w:val="1F4E79" w:themeColor="accent1" w:themeShade="80"/>
          <w:sz w:val="72"/>
          <w:szCs w:val="72"/>
        </w:rPr>
      </w:pPr>
    </w:p>
    <w:p w14:paraId="556E2927" w14:textId="32D3AA39" w:rsidR="00E27DF3" w:rsidRPr="00E23AB7" w:rsidRDefault="008C2BEF" w:rsidP="00521CBE">
      <w:pPr>
        <w:shd w:val="clear" w:color="auto" w:fill="ED7D31" w:themeFill="accent2"/>
        <w:jc w:val="center"/>
        <w:rPr>
          <w:rFonts w:ascii="Arial" w:hAnsi="Arial" w:cs="Arial"/>
          <w:color w:val="FFFFFF" w:themeColor="background1"/>
          <w:sz w:val="44"/>
          <w:szCs w:val="44"/>
        </w:rPr>
      </w:pPr>
      <w:r w:rsidRPr="00E23AB7">
        <w:rPr>
          <w:rFonts w:ascii="Arial" w:hAnsi="Arial" w:cs="Arial"/>
          <w:color w:val="FFFFFF" w:themeColor="background1"/>
          <w:sz w:val="44"/>
          <w:szCs w:val="44"/>
        </w:rPr>
        <w:t>Tabla de contenido</w:t>
      </w:r>
    </w:p>
    <w:p w14:paraId="1627821A" w14:textId="1F591C37" w:rsidR="000B6AD1" w:rsidRDefault="00914BD3" w:rsidP="000B6AD1">
      <w:pPr>
        <w:spacing w:after="0" w:line="240" w:lineRule="auto"/>
        <w:rPr>
          <w:rFonts w:ascii="Arial" w:hAnsi="Arial" w:cs="Arial"/>
          <w:color w:val="1F4E79" w:themeColor="accent1" w:themeShade="80"/>
          <w:sz w:val="24"/>
          <w:szCs w:val="24"/>
        </w:rPr>
      </w:pPr>
      <w:del w:id="0" w:author="danicasinos6@gmail.com" w:date="2022-06-01T12:35:00Z">
        <w:r w:rsidDel="00FB5134">
          <w:rPr>
            <w:rFonts w:ascii="Arial" w:hAnsi="Arial" w:cs="Arial"/>
            <w:color w:val="1F4E79" w:themeColor="accent1" w:themeShade="80"/>
            <w:sz w:val="24"/>
            <w:szCs w:val="24"/>
          </w:rPr>
          <w:delText>Resumen del contenido</w:delText>
        </w:r>
      </w:del>
    </w:p>
    <w:p w14:paraId="389C3369" w14:textId="0A54C629" w:rsidR="000B6AD1" w:rsidRDefault="000B6AD1" w:rsidP="000B6AD1">
      <w:pPr>
        <w:spacing w:after="0" w:line="240" w:lineRule="auto"/>
        <w:rPr>
          <w:rFonts w:ascii="Arial" w:hAnsi="Arial" w:cs="Arial"/>
          <w:color w:val="1F4E79" w:themeColor="accent1" w:themeShade="80"/>
          <w:sz w:val="24"/>
          <w:szCs w:val="24"/>
        </w:rPr>
      </w:pPr>
    </w:p>
    <w:p w14:paraId="7142BB81" w14:textId="77777777" w:rsidR="000B6AD1" w:rsidRPr="000B6AD1" w:rsidRDefault="000B6AD1" w:rsidP="000B6AD1">
      <w:pPr>
        <w:spacing w:after="0" w:line="240" w:lineRule="auto"/>
        <w:rPr>
          <w:rFonts w:ascii="Arial" w:hAnsi="Arial" w:cs="Arial"/>
          <w:color w:val="1F4E79" w:themeColor="accent1" w:themeShade="80"/>
          <w:sz w:val="24"/>
          <w:szCs w:val="24"/>
        </w:rPr>
      </w:pPr>
    </w:p>
    <w:p w14:paraId="619B5F8D" w14:textId="7702C5DF" w:rsidR="000000C7" w:rsidRPr="00B84869" w:rsidRDefault="00B84869" w:rsidP="00B84869">
      <w:pPr>
        <w:pStyle w:val="Prrafodelista"/>
        <w:numPr>
          <w:ilvl w:val="0"/>
          <w:numId w:val="30"/>
        </w:numPr>
        <w:spacing w:after="0" w:line="240" w:lineRule="auto"/>
        <w:rPr>
          <w:rFonts w:ascii="Arial" w:hAnsi="Arial" w:cs="Arial"/>
          <w:color w:val="1F4E79" w:themeColor="accent1" w:themeShade="80"/>
          <w:sz w:val="24"/>
          <w:szCs w:val="24"/>
        </w:rPr>
      </w:pPr>
      <w:r>
        <w:rPr>
          <w:rFonts w:ascii="Arial" w:hAnsi="Arial" w:cs="Arial"/>
          <w:sz w:val="24"/>
          <w:szCs w:val="24"/>
        </w:rPr>
        <w:t>Introducción</w:t>
      </w:r>
    </w:p>
    <w:p w14:paraId="2DC67CB3" w14:textId="77777777" w:rsidR="000000C7" w:rsidRPr="00FB5134" w:rsidDel="00FB5134" w:rsidRDefault="000000C7" w:rsidP="00FB5134">
      <w:pPr>
        <w:pStyle w:val="Prrafodelista"/>
        <w:numPr>
          <w:ilvl w:val="1"/>
          <w:numId w:val="2"/>
        </w:numPr>
        <w:ind w:left="1500"/>
        <w:rPr>
          <w:del w:id="1" w:author="danicasinos6@gmail.com" w:date="2022-06-01T12:35:00Z"/>
          <w:rFonts w:ascii="Arial" w:hAnsi="Arial" w:cs="Arial"/>
          <w:color w:val="1F4E79" w:themeColor="accent1" w:themeShade="80"/>
          <w:sz w:val="24"/>
          <w:szCs w:val="24"/>
        </w:rPr>
      </w:pPr>
    </w:p>
    <w:p w14:paraId="1CF37853" w14:textId="3872D38C" w:rsidR="008C2BEF" w:rsidDel="00FB5134" w:rsidRDefault="008C2BEF" w:rsidP="00E23AB7">
      <w:pPr>
        <w:pStyle w:val="Prrafodelista"/>
        <w:numPr>
          <w:ilvl w:val="1"/>
          <w:numId w:val="2"/>
        </w:numPr>
        <w:ind w:left="1080"/>
        <w:rPr>
          <w:del w:id="2" w:author="danicasinos6@gmail.com" w:date="2022-06-01T12:33:00Z"/>
          <w:rFonts w:ascii="Arial" w:hAnsi="Arial" w:cs="Arial"/>
          <w:color w:val="1F4E79" w:themeColor="accent1" w:themeShade="80"/>
          <w:sz w:val="24"/>
          <w:szCs w:val="24"/>
        </w:rPr>
      </w:pPr>
      <w:del w:id="3" w:author="danicasinos6@gmail.com" w:date="2022-06-01T12:33:00Z">
        <w:r w:rsidDel="00FB5134">
          <w:rPr>
            <w:rFonts w:ascii="Arial" w:hAnsi="Arial" w:cs="Arial"/>
            <w:color w:val="1F4E79" w:themeColor="accent1" w:themeShade="80"/>
            <w:sz w:val="24"/>
            <w:szCs w:val="24"/>
          </w:rPr>
          <w:delText>Contexto</w:delText>
        </w:r>
      </w:del>
    </w:p>
    <w:p w14:paraId="7F6191BD" w14:textId="77777777" w:rsidR="008C2BEF" w:rsidRDefault="008C2BEF" w:rsidP="00E23AB7">
      <w:pPr>
        <w:spacing w:after="0" w:line="240" w:lineRule="auto"/>
        <w:rPr>
          <w:rFonts w:ascii="Arial" w:hAnsi="Arial" w:cs="Arial"/>
          <w:color w:val="1F4E79" w:themeColor="accent1" w:themeShade="80"/>
          <w:sz w:val="24"/>
          <w:szCs w:val="24"/>
        </w:rPr>
      </w:pPr>
      <w:r>
        <w:rPr>
          <w:rFonts w:ascii="Arial" w:hAnsi="Arial" w:cs="Arial"/>
          <w:color w:val="1F4E79" w:themeColor="accent1" w:themeShade="80"/>
          <w:sz w:val="24"/>
          <w:szCs w:val="24"/>
        </w:rPr>
        <w:br w:type="page"/>
      </w:r>
    </w:p>
    <w:p w14:paraId="1B222C93" w14:textId="5E4F71BF" w:rsidR="00914BD3" w:rsidRDefault="00914BD3" w:rsidP="008C2BEF">
      <w:pPr>
        <w:rPr>
          <w:rFonts w:ascii="Arial" w:hAnsi="Arial" w:cs="Arial"/>
          <w:color w:val="1F4E79" w:themeColor="accent1" w:themeShade="80"/>
          <w:sz w:val="24"/>
          <w:szCs w:val="24"/>
        </w:rPr>
      </w:pPr>
    </w:p>
    <w:p w14:paraId="00F1C28A" w14:textId="08FF5285" w:rsidR="00E23AB7" w:rsidRPr="00F56089" w:rsidRDefault="00E23AB7" w:rsidP="00521CBE">
      <w:pPr>
        <w:pStyle w:val="Prrafodelista"/>
        <w:numPr>
          <w:ilvl w:val="0"/>
          <w:numId w:val="26"/>
        </w:numPr>
        <w:shd w:val="clear" w:color="auto" w:fill="ED7D31" w:themeFill="accent2"/>
        <w:jc w:val="center"/>
        <w:rPr>
          <w:rFonts w:ascii="Arial" w:hAnsi="Arial" w:cs="Arial"/>
          <w:color w:val="FFFFFF" w:themeColor="background1"/>
          <w:sz w:val="44"/>
          <w:szCs w:val="44"/>
        </w:rPr>
      </w:pPr>
      <w:r w:rsidRPr="00F56089">
        <w:rPr>
          <w:rFonts w:ascii="Arial" w:hAnsi="Arial" w:cs="Arial"/>
          <w:color w:val="FFFFFF" w:themeColor="background1"/>
          <w:sz w:val="44"/>
          <w:szCs w:val="44"/>
        </w:rPr>
        <w:t>INTRODUCCIÓN</w:t>
      </w:r>
    </w:p>
    <w:p w14:paraId="25B0F34A" w14:textId="77777777" w:rsidR="00A427E6" w:rsidRDefault="00A427E6" w:rsidP="00A427E6">
      <w:pPr>
        <w:rPr>
          <w:ins w:id="4" w:author="danicasinos6@gmail.com" w:date="2022-06-01T12:47:00Z"/>
          <w:rFonts w:ascii="Arial" w:hAnsi="Arial" w:cs="Arial"/>
          <w:color w:val="1F4E79" w:themeColor="accent1" w:themeShade="80"/>
          <w:sz w:val="24"/>
          <w:szCs w:val="24"/>
        </w:rPr>
      </w:pPr>
    </w:p>
    <w:p w14:paraId="10721EC6" w14:textId="1E3D7A21" w:rsidR="00A427E6" w:rsidRPr="00805972" w:rsidRDefault="00A427E6" w:rsidP="008C42F7">
      <w:pPr>
        <w:pStyle w:val="Prrafodelista"/>
        <w:numPr>
          <w:ilvl w:val="1"/>
          <w:numId w:val="4"/>
        </w:numPr>
        <w:shd w:val="clear" w:color="auto" w:fill="F4B083" w:themeFill="accent2" w:themeFillTint="99"/>
        <w:rPr>
          <w:ins w:id="5" w:author="danicasinos6@gmail.com" w:date="2022-06-01T12:47:00Z"/>
          <w:rFonts w:ascii="Arial" w:hAnsi="Arial" w:cs="Arial"/>
          <w:color w:val="FFFFFF" w:themeColor="background1"/>
          <w:sz w:val="32"/>
          <w:szCs w:val="32"/>
        </w:rPr>
      </w:pPr>
      <w:r>
        <w:rPr>
          <w:rFonts w:ascii="Arial" w:hAnsi="Arial" w:cs="Arial"/>
          <w:color w:val="FFFFFF" w:themeColor="background1"/>
          <w:sz w:val="32"/>
          <w:szCs w:val="32"/>
        </w:rPr>
        <w:t>Módulos a los que implica y objetivos</w:t>
      </w:r>
    </w:p>
    <w:p w14:paraId="21B78187" w14:textId="4F22D306" w:rsidR="00A427E6" w:rsidRDefault="00A427E6" w:rsidP="00A427E6">
      <w:pPr>
        <w:pStyle w:val="Prrafodelista"/>
        <w:rPr>
          <w:rFonts w:ascii="Arial" w:hAnsi="Arial" w:cs="Arial"/>
          <w:sz w:val="24"/>
          <w:szCs w:val="24"/>
        </w:rPr>
      </w:pPr>
    </w:p>
    <w:p w14:paraId="3E24117A" w14:textId="5B9340B9" w:rsidR="000224DE" w:rsidRDefault="000224DE" w:rsidP="00A427E6">
      <w:pPr>
        <w:pStyle w:val="Prrafodelista"/>
        <w:numPr>
          <w:ilvl w:val="0"/>
          <w:numId w:val="17"/>
        </w:numPr>
        <w:rPr>
          <w:rFonts w:ascii="Arial" w:hAnsi="Arial" w:cs="Arial"/>
          <w:b/>
          <w:bCs/>
          <w:sz w:val="24"/>
          <w:szCs w:val="24"/>
        </w:rPr>
      </w:pPr>
      <w:r>
        <w:rPr>
          <w:rFonts w:ascii="Arial" w:hAnsi="Arial" w:cs="Arial"/>
          <w:b/>
          <w:bCs/>
          <w:sz w:val="24"/>
          <w:szCs w:val="24"/>
        </w:rPr>
        <w:t>Programación</w:t>
      </w:r>
    </w:p>
    <w:p w14:paraId="3B26E6D4" w14:textId="2B1229F0" w:rsidR="000224DE" w:rsidRPr="000224DE" w:rsidRDefault="000224DE" w:rsidP="000224DE">
      <w:pPr>
        <w:pStyle w:val="Prrafodelista"/>
        <w:numPr>
          <w:ilvl w:val="1"/>
          <w:numId w:val="17"/>
        </w:numPr>
        <w:rPr>
          <w:rFonts w:ascii="Arial" w:hAnsi="Arial" w:cs="Arial"/>
          <w:sz w:val="24"/>
          <w:szCs w:val="24"/>
        </w:rPr>
      </w:pPr>
      <w:r w:rsidRPr="000224DE">
        <w:rPr>
          <w:rFonts w:ascii="Arial" w:hAnsi="Arial" w:cs="Arial"/>
          <w:sz w:val="24"/>
          <w:szCs w:val="24"/>
        </w:rPr>
        <w:t>Programación orientada a objetos</w:t>
      </w:r>
    </w:p>
    <w:p w14:paraId="72DF9A00" w14:textId="0C489DC0" w:rsidR="000224DE" w:rsidRPr="000224DE" w:rsidRDefault="000224DE" w:rsidP="000224DE">
      <w:pPr>
        <w:pStyle w:val="Prrafodelista"/>
        <w:numPr>
          <w:ilvl w:val="1"/>
          <w:numId w:val="17"/>
        </w:numPr>
        <w:rPr>
          <w:rFonts w:ascii="Arial" w:hAnsi="Arial" w:cs="Arial"/>
          <w:sz w:val="24"/>
          <w:szCs w:val="24"/>
        </w:rPr>
      </w:pPr>
      <w:r w:rsidRPr="000224DE">
        <w:rPr>
          <w:rFonts w:ascii="Arial" w:hAnsi="Arial" w:cs="Arial"/>
          <w:sz w:val="24"/>
          <w:szCs w:val="24"/>
        </w:rPr>
        <w:t>Desarrollo de clases</w:t>
      </w:r>
    </w:p>
    <w:p w14:paraId="58D894BB" w14:textId="239BCA8E" w:rsidR="000224DE" w:rsidRPr="000224DE" w:rsidRDefault="000224DE" w:rsidP="000224DE">
      <w:pPr>
        <w:pStyle w:val="Prrafodelista"/>
        <w:numPr>
          <w:ilvl w:val="1"/>
          <w:numId w:val="17"/>
        </w:numPr>
        <w:rPr>
          <w:rFonts w:ascii="Arial" w:hAnsi="Arial" w:cs="Arial"/>
          <w:sz w:val="24"/>
          <w:szCs w:val="24"/>
        </w:rPr>
      </w:pPr>
      <w:r w:rsidRPr="000224DE">
        <w:rPr>
          <w:rFonts w:ascii="Arial" w:hAnsi="Arial" w:cs="Arial"/>
          <w:sz w:val="24"/>
          <w:szCs w:val="24"/>
        </w:rPr>
        <w:t>Uso de estructuras de almacenamiento</w:t>
      </w:r>
    </w:p>
    <w:p w14:paraId="3E416223" w14:textId="318A27D4" w:rsidR="003E5ED1" w:rsidRDefault="000224DE" w:rsidP="003E5ED1">
      <w:pPr>
        <w:pStyle w:val="Prrafodelista"/>
        <w:numPr>
          <w:ilvl w:val="1"/>
          <w:numId w:val="17"/>
        </w:numPr>
        <w:rPr>
          <w:rFonts w:ascii="Arial" w:hAnsi="Arial" w:cs="Arial"/>
          <w:sz w:val="24"/>
          <w:szCs w:val="24"/>
        </w:rPr>
      </w:pPr>
      <w:r w:rsidRPr="000224DE">
        <w:rPr>
          <w:rFonts w:ascii="Arial" w:hAnsi="Arial" w:cs="Arial"/>
          <w:sz w:val="24"/>
          <w:szCs w:val="24"/>
        </w:rPr>
        <w:t>Legibilidad y optimización de código</w:t>
      </w:r>
    </w:p>
    <w:p w14:paraId="1C26B45A" w14:textId="77777777" w:rsidR="002E4627" w:rsidRPr="002E4627" w:rsidRDefault="002E4627" w:rsidP="002E4627">
      <w:pPr>
        <w:pStyle w:val="Prrafodelista"/>
        <w:ind w:left="1500"/>
        <w:rPr>
          <w:rFonts w:ascii="Arial" w:hAnsi="Arial" w:cs="Arial"/>
          <w:sz w:val="24"/>
          <w:szCs w:val="24"/>
        </w:rPr>
      </w:pPr>
    </w:p>
    <w:p w14:paraId="600714C8" w14:textId="319F52C6" w:rsidR="003E5ED1" w:rsidRDefault="003E5ED1" w:rsidP="003E5ED1">
      <w:pPr>
        <w:pStyle w:val="Prrafodelista"/>
        <w:numPr>
          <w:ilvl w:val="0"/>
          <w:numId w:val="17"/>
        </w:numPr>
        <w:rPr>
          <w:rFonts w:ascii="Arial" w:hAnsi="Arial" w:cs="Arial"/>
          <w:b/>
          <w:bCs/>
          <w:sz w:val="24"/>
          <w:szCs w:val="24"/>
        </w:rPr>
      </w:pPr>
      <w:r>
        <w:rPr>
          <w:rFonts w:ascii="Arial" w:hAnsi="Arial" w:cs="Arial"/>
          <w:b/>
          <w:bCs/>
          <w:sz w:val="24"/>
          <w:szCs w:val="24"/>
        </w:rPr>
        <w:t>Bases de datos</w:t>
      </w:r>
    </w:p>
    <w:p w14:paraId="0AB530E0" w14:textId="36A2C65E" w:rsidR="003E5ED1" w:rsidRPr="000224DE" w:rsidRDefault="003E5ED1" w:rsidP="003E5ED1">
      <w:pPr>
        <w:pStyle w:val="Prrafodelista"/>
        <w:numPr>
          <w:ilvl w:val="1"/>
          <w:numId w:val="17"/>
        </w:numPr>
        <w:rPr>
          <w:rFonts w:ascii="Arial" w:hAnsi="Arial" w:cs="Arial"/>
          <w:sz w:val="24"/>
          <w:szCs w:val="24"/>
        </w:rPr>
      </w:pPr>
      <w:r>
        <w:rPr>
          <w:rFonts w:ascii="Arial" w:hAnsi="Arial" w:cs="Arial"/>
          <w:sz w:val="24"/>
          <w:szCs w:val="24"/>
        </w:rPr>
        <w:t>Diagrama Entidad-Relación</w:t>
      </w:r>
    </w:p>
    <w:p w14:paraId="6420AA49" w14:textId="1C0B4E4A" w:rsidR="003E5ED1" w:rsidRPr="000224DE" w:rsidRDefault="003E5ED1" w:rsidP="003E5ED1">
      <w:pPr>
        <w:pStyle w:val="Prrafodelista"/>
        <w:numPr>
          <w:ilvl w:val="1"/>
          <w:numId w:val="17"/>
        </w:numPr>
        <w:rPr>
          <w:rFonts w:ascii="Arial" w:hAnsi="Arial" w:cs="Arial"/>
          <w:sz w:val="24"/>
          <w:szCs w:val="24"/>
        </w:rPr>
      </w:pPr>
      <w:r>
        <w:rPr>
          <w:rFonts w:ascii="Arial" w:hAnsi="Arial" w:cs="Arial"/>
          <w:sz w:val="24"/>
          <w:szCs w:val="24"/>
        </w:rPr>
        <w:t>DDL – DML – DCL -TCL</w:t>
      </w:r>
    </w:p>
    <w:p w14:paraId="7795F15D" w14:textId="77777777" w:rsidR="00295C2E" w:rsidRDefault="00295C2E" w:rsidP="00295C2E">
      <w:pPr>
        <w:pStyle w:val="Prrafodelista"/>
        <w:ind w:left="780"/>
        <w:rPr>
          <w:rFonts w:ascii="Arial" w:hAnsi="Arial" w:cs="Arial"/>
          <w:b/>
          <w:bCs/>
          <w:sz w:val="24"/>
          <w:szCs w:val="24"/>
        </w:rPr>
      </w:pPr>
    </w:p>
    <w:p w14:paraId="216D4B18" w14:textId="4EB10191" w:rsidR="00295C2E" w:rsidRDefault="00295C2E" w:rsidP="00295C2E">
      <w:pPr>
        <w:pStyle w:val="Prrafodelista"/>
        <w:numPr>
          <w:ilvl w:val="0"/>
          <w:numId w:val="17"/>
        </w:numPr>
        <w:rPr>
          <w:rFonts w:ascii="Arial" w:hAnsi="Arial" w:cs="Arial"/>
          <w:b/>
          <w:bCs/>
          <w:sz w:val="24"/>
          <w:szCs w:val="24"/>
        </w:rPr>
      </w:pPr>
      <w:r>
        <w:rPr>
          <w:rFonts w:ascii="Arial" w:hAnsi="Arial" w:cs="Arial"/>
          <w:b/>
          <w:bCs/>
          <w:sz w:val="24"/>
          <w:szCs w:val="24"/>
        </w:rPr>
        <w:t>Lenguaje de marcas</w:t>
      </w:r>
    </w:p>
    <w:p w14:paraId="78E69C20" w14:textId="77777777" w:rsidR="00295C2E" w:rsidRDefault="00295C2E" w:rsidP="00295C2E">
      <w:pPr>
        <w:pStyle w:val="Prrafodelista"/>
        <w:numPr>
          <w:ilvl w:val="1"/>
          <w:numId w:val="17"/>
        </w:numPr>
        <w:rPr>
          <w:rFonts w:ascii="Arial" w:hAnsi="Arial" w:cs="Arial"/>
          <w:sz w:val="24"/>
          <w:szCs w:val="24"/>
        </w:rPr>
      </w:pPr>
      <w:r>
        <w:rPr>
          <w:rFonts w:ascii="Arial" w:hAnsi="Arial" w:cs="Arial"/>
          <w:sz w:val="24"/>
          <w:szCs w:val="24"/>
        </w:rPr>
        <w:t>HTML</w:t>
      </w:r>
    </w:p>
    <w:p w14:paraId="4200719C" w14:textId="77777777" w:rsidR="00295C2E" w:rsidRDefault="00295C2E" w:rsidP="00295C2E">
      <w:pPr>
        <w:pStyle w:val="Prrafodelista"/>
        <w:numPr>
          <w:ilvl w:val="1"/>
          <w:numId w:val="17"/>
        </w:numPr>
        <w:rPr>
          <w:rFonts w:ascii="Arial" w:hAnsi="Arial" w:cs="Arial"/>
          <w:sz w:val="24"/>
          <w:szCs w:val="24"/>
        </w:rPr>
      </w:pPr>
      <w:r>
        <w:rPr>
          <w:rFonts w:ascii="Arial" w:hAnsi="Arial" w:cs="Arial"/>
          <w:sz w:val="24"/>
          <w:szCs w:val="24"/>
        </w:rPr>
        <w:t>CSS</w:t>
      </w:r>
    </w:p>
    <w:p w14:paraId="26133C6C" w14:textId="77777777" w:rsidR="00295C2E" w:rsidRDefault="00295C2E" w:rsidP="00295C2E">
      <w:pPr>
        <w:pStyle w:val="Prrafodelista"/>
        <w:ind w:left="1500"/>
        <w:rPr>
          <w:rFonts w:ascii="Arial" w:hAnsi="Arial" w:cs="Arial"/>
          <w:sz w:val="24"/>
          <w:szCs w:val="24"/>
        </w:rPr>
      </w:pPr>
    </w:p>
    <w:p w14:paraId="4B01D167" w14:textId="77777777" w:rsidR="00295C2E" w:rsidRPr="00295C2E" w:rsidRDefault="00295C2E" w:rsidP="00295C2E">
      <w:pPr>
        <w:pStyle w:val="Prrafodelista"/>
        <w:numPr>
          <w:ilvl w:val="0"/>
          <w:numId w:val="17"/>
        </w:numPr>
        <w:rPr>
          <w:rFonts w:ascii="Arial" w:hAnsi="Arial" w:cs="Arial"/>
          <w:b/>
          <w:bCs/>
          <w:sz w:val="24"/>
          <w:szCs w:val="24"/>
        </w:rPr>
      </w:pPr>
      <w:r w:rsidRPr="00295C2E">
        <w:rPr>
          <w:rFonts w:ascii="Arial" w:hAnsi="Arial" w:cs="Arial"/>
          <w:b/>
          <w:bCs/>
          <w:sz w:val="24"/>
          <w:szCs w:val="24"/>
        </w:rPr>
        <w:t>Entornos de desarrollo</w:t>
      </w:r>
    </w:p>
    <w:p w14:paraId="74489D63" w14:textId="2725625F" w:rsidR="00295C2E" w:rsidRDefault="00295C2E" w:rsidP="000224DE">
      <w:pPr>
        <w:pStyle w:val="Prrafodelista"/>
        <w:numPr>
          <w:ilvl w:val="1"/>
          <w:numId w:val="17"/>
        </w:numPr>
        <w:rPr>
          <w:rFonts w:ascii="Arial" w:hAnsi="Arial" w:cs="Arial"/>
          <w:sz w:val="24"/>
          <w:szCs w:val="24"/>
        </w:rPr>
      </w:pPr>
      <w:r>
        <w:rPr>
          <w:rFonts w:ascii="Arial" w:hAnsi="Arial" w:cs="Arial"/>
          <w:sz w:val="24"/>
          <w:szCs w:val="24"/>
        </w:rPr>
        <w:t>Realización plan de pruebas</w:t>
      </w:r>
    </w:p>
    <w:p w14:paraId="603B95E6" w14:textId="77777777" w:rsidR="002E4627" w:rsidRPr="002E4627" w:rsidRDefault="002E4627" w:rsidP="002E4627">
      <w:pPr>
        <w:pStyle w:val="Prrafodelista"/>
        <w:ind w:left="1500"/>
        <w:rPr>
          <w:rFonts w:ascii="Arial" w:hAnsi="Arial" w:cs="Arial"/>
          <w:sz w:val="24"/>
          <w:szCs w:val="24"/>
        </w:rPr>
      </w:pPr>
    </w:p>
    <w:p w14:paraId="0BF99EB7" w14:textId="68025FDA" w:rsidR="00A427E6" w:rsidRDefault="00A427E6" w:rsidP="00A427E6">
      <w:pPr>
        <w:pStyle w:val="Prrafodelista"/>
        <w:numPr>
          <w:ilvl w:val="0"/>
          <w:numId w:val="17"/>
        </w:numPr>
        <w:rPr>
          <w:rFonts w:ascii="Arial" w:hAnsi="Arial" w:cs="Arial"/>
          <w:b/>
          <w:bCs/>
          <w:sz w:val="24"/>
          <w:szCs w:val="24"/>
        </w:rPr>
      </w:pPr>
      <w:r w:rsidRPr="00A427E6">
        <w:rPr>
          <w:rFonts w:ascii="Arial" w:hAnsi="Arial" w:cs="Arial"/>
          <w:b/>
          <w:bCs/>
          <w:sz w:val="24"/>
          <w:szCs w:val="24"/>
        </w:rPr>
        <w:t>Desarrollo de aplicaciones en Entorno Servidor</w:t>
      </w:r>
    </w:p>
    <w:p w14:paraId="60AF04CB" w14:textId="52B52E48" w:rsidR="005C76E8" w:rsidRPr="005C76E8" w:rsidRDefault="005C76E8" w:rsidP="00A427E6">
      <w:pPr>
        <w:pStyle w:val="Prrafodelista"/>
        <w:numPr>
          <w:ilvl w:val="1"/>
          <w:numId w:val="17"/>
        </w:numPr>
        <w:rPr>
          <w:rFonts w:ascii="Arial" w:hAnsi="Arial" w:cs="Arial"/>
          <w:sz w:val="24"/>
          <w:szCs w:val="24"/>
        </w:rPr>
      </w:pPr>
      <w:r w:rsidRPr="005C76E8">
        <w:rPr>
          <w:rFonts w:ascii="Arial" w:hAnsi="Arial" w:cs="Arial"/>
          <w:sz w:val="24"/>
          <w:szCs w:val="24"/>
        </w:rPr>
        <w:t>Seleccionar arquitecturas y herramientas de programación</w:t>
      </w:r>
    </w:p>
    <w:p w14:paraId="42B6A911" w14:textId="363D172E" w:rsidR="00A427E6" w:rsidRPr="008A62D2" w:rsidRDefault="008A62D2" w:rsidP="00A427E6">
      <w:pPr>
        <w:pStyle w:val="Prrafodelista"/>
        <w:numPr>
          <w:ilvl w:val="1"/>
          <w:numId w:val="17"/>
        </w:numPr>
        <w:rPr>
          <w:rFonts w:ascii="Arial" w:hAnsi="Arial" w:cs="Arial"/>
          <w:b/>
          <w:bCs/>
          <w:sz w:val="24"/>
          <w:szCs w:val="24"/>
        </w:rPr>
      </w:pPr>
      <w:r>
        <w:rPr>
          <w:rFonts w:ascii="Arial" w:hAnsi="Arial" w:cs="Arial"/>
          <w:sz w:val="24"/>
          <w:szCs w:val="24"/>
        </w:rPr>
        <w:t>Insertar códigos en páginas web</w:t>
      </w:r>
    </w:p>
    <w:p w14:paraId="2992093A" w14:textId="05361EE3" w:rsidR="008A62D2" w:rsidRPr="005C76E8" w:rsidRDefault="008A62D2" w:rsidP="00A427E6">
      <w:pPr>
        <w:pStyle w:val="Prrafodelista"/>
        <w:numPr>
          <w:ilvl w:val="1"/>
          <w:numId w:val="17"/>
        </w:numPr>
        <w:rPr>
          <w:rFonts w:ascii="Arial" w:hAnsi="Arial" w:cs="Arial"/>
          <w:b/>
          <w:bCs/>
          <w:sz w:val="24"/>
          <w:szCs w:val="24"/>
        </w:rPr>
      </w:pPr>
      <w:r>
        <w:rPr>
          <w:rFonts w:ascii="Arial" w:hAnsi="Arial" w:cs="Arial"/>
          <w:sz w:val="24"/>
          <w:szCs w:val="24"/>
        </w:rPr>
        <w:t xml:space="preserve">Desarrollar </w:t>
      </w:r>
      <w:r w:rsidR="005C76E8">
        <w:rPr>
          <w:rFonts w:ascii="Arial" w:hAnsi="Arial" w:cs="Arial"/>
          <w:sz w:val="24"/>
          <w:szCs w:val="24"/>
        </w:rPr>
        <w:t>aplicaciones web de forma dinámica</w:t>
      </w:r>
    </w:p>
    <w:p w14:paraId="645D7594" w14:textId="43859D00" w:rsidR="005C76E8" w:rsidRPr="000224DE" w:rsidRDefault="005C76E8" w:rsidP="005C76E8">
      <w:pPr>
        <w:pStyle w:val="Prrafodelista"/>
        <w:numPr>
          <w:ilvl w:val="1"/>
          <w:numId w:val="17"/>
        </w:numPr>
        <w:rPr>
          <w:rFonts w:ascii="Arial" w:hAnsi="Arial" w:cs="Arial"/>
          <w:b/>
          <w:bCs/>
          <w:sz w:val="24"/>
          <w:szCs w:val="24"/>
        </w:rPr>
      </w:pPr>
      <w:r>
        <w:rPr>
          <w:rFonts w:ascii="Arial" w:hAnsi="Arial" w:cs="Arial"/>
          <w:sz w:val="24"/>
          <w:szCs w:val="24"/>
        </w:rPr>
        <w:t>Utilización de técnicas de acceso a datos</w:t>
      </w:r>
    </w:p>
    <w:p w14:paraId="77E4DA25" w14:textId="33B4460F" w:rsidR="000224DE" w:rsidRPr="000224DE" w:rsidRDefault="000224DE" w:rsidP="005C76E8">
      <w:pPr>
        <w:pStyle w:val="Prrafodelista"/>
        <w:numPr>
          <w:ilvl w:val="1"/>
          <w:numId w:val="17"/>
        </w:numPr>
        <w:rPr>
          <w:rFonts w:ascii="Arial" w:hAnsi="Arial" w:cs="Arial"/>
          <w:b/>
          <w:bCs/>
          <w:sz w:val="24"/>
          <w:szCs w:val="24"/>
        </w:rPr>
      </w:pPr>
      <w:r>
        <w:rPr>
          <w:rFonts w:ascii="Arial" w:hAnsi="Arial" w:cs="Arial"/>
          <w:sz w:val="24"/>
          <w:szCs w:val="24"/>
        </w:rPr>
        <w:t>Desarrollar aplicaciones web híbridas</w:t>
      </w:r>
    </w:p>
    <w:p w14:paraId="3FFB8BF6" w14:textId="77777777" w:rsidR="002E4627" w:rsidRDefault="002E4627" w:rsidP="000224DE">
      <w:pPr>
        <w:pStyle w:val="Prrafodelista"/>
        <w:ind w:left="1500"/>
        <w:rPr>
          <w:rFonts w:ascii="Arial" w:hAnsi="Arial" w:cs="Arial"/>
          <w:b/>
          <w:bCs/>
          <w:sz w:val="24"/>
          <w:szCs w:val="24"/>
        </w:rPr>
      </w:pPr>
    </w:p>
    <w:p w14:paraId="58472C53" w14:textId="77777777" w:rsidR="00295C2E" w:rsidRPr="00295C2E" w:rsidRDefault="00295C2E" w:rsidP="00295C2E">
      <w:pPr>
        <w:pStyle w:val="Prrafodelista"/>
        <w:numPr>
          <w:ilvl w:val="0"/>
          <w:numId w:val="17"/>
        </w:numPr>
        <w:rPr>
          <w:rFonts w:ascii="Arial" w:hAnsi="Arial" w:cs="Arial"/>
          <w:b/>
          <w:bCs/>
          <w:sz w:val="24"/>
          <w:szCs w:val="24"/>
        </w:rPr>
      </w:pPr>
      <w:r w:rsidRPr="00295C2E">
        <w:rPr>
          <w:rFonts w:ascii="Arial" w:hAnsi="Arial" w:cs="Arial"/>
          <w:b/>
          <w:bCs/>
          <w:sz w:val="24"/>
          <w:szCs w:val="24"/>
        </w:rPr>
        <w:t>Entornos de desarrollo</w:t>
      </w:r>
    </w:p>
    <w:p w14:paraId="3D7C5E1E" w14:textId="0BB14C84" w:rsidR="00295C2E" w:rsidRDefault="00295C2E" w:rsidP="00295C2E">
      <w:pPr>
        <w:pStyle w:val="Prrafodelista"/>
        <w:numPr>
          <w:ilvl w:val="1"/>
          <w:numId w:val="17"/>
        </w:numPr>
        <w:rPr>
          <w:rFonts w:ascii="Arial" w:hAnsi="Arial" w:cs="Arial"/>
          <w:sz w:val="24"/>
          <w:szCs w:val="24"/>
        </w:rPr>
      </w:pPr>
      <w:r>
        <w:rPr>
          <w:rFonts w:ascii="Arial" w:hAnsi="Arial" w:cs="Arial"/>
          <w:sz w:val="24"/>
          <w:szCs w:val="24"/>
        </w:rPr>
        <w:t>Realización plan de pruebas</w:t>
      </w:r>
    </w:p>
    <w:p w14:paraId="2BD10D8A" w14:textId="34892258" w:rsidR="00295C2E" w:rsidRDefault="00295C2E">
      <w:pPr>
        <w:rPr>
          <w:rFonts w:ascii="Arial" w:hAnsi="Arial" w:cs="Arial"/>
          <w:sz w:val="24"/>
          <w:szCs w:val="24"/>
        </w:rPr>
      </w:pPr>
      <w:r>
        <w:rPr>
          <w:rFonts w:ascii="Arial" w:hAnsi="Arial" w:cs="Arial"/>
          <w:sz w:val="24"/>
          <w:szCs w:val="24"/>
        </w:rPr>
        <w:br w:type="page"/>
      </w:r>
    </w:p>
    <w:p w14:paraId="0BF757D3" w14:textId="64E0C05A" w:rsidR="00295C2E" w:rsidRDefault="00295C2E" w:rsidP="00295C2E">
      <w:pPr>
        <w:rPr>
          <w:rFonts w:ascii="Arial" w:hAnsi="Arial" w:cs="Arial"/>
          <w:sz w:val="24"/>
          <w:szCs w:val="24"/>
        </w:rPr>
      </w:pPr>
    </w:p>
    <w:p w14:paraId="1D402AC4" w14:textId="5AAB445A" w:rsidR="00295C2E" w:rsidRDefault="00295C2E" w:rsidP="00295C2E">
      <w:pPr>
        <w:pStyle w:val="Prrafodelista"/>
        <w:numPr>
          <w:ilvl w:val="0"/>
          <w:numId w:val="17"/>
        </w:numPr>
        <w:rPr>
          <w:rFonts w:ascii="Arial" w:hAnsi="Arial" w:cs="Arial"/>
          <w:b/>
          <w:bCs/>
          <w:sz w:val="24"/>
          <w:szCs w:val="24"/>
        </w:rPr>
      </w:pPr>
      <w:r w:rsidRPr="00295C2E">
        <w:rPr>
          <w:rFonts w:ascii="Arial" w:hAnsi="Arial" w:cs="Arial"/>
          <w:b/>
          <w:bCs/>
          <w:sz w:val="24"/>
          <w:szCs w:val="24"/>
        </w:rPr>
        <w:t>Diseño de interfaces</w:t>
      </w:r>
    </w:p>
    <w:p w14:paraId="776A2881" w14:textId="51DA16E3" w:rsidR="00295C2E" w:rsidRPr="006B7773" w:rsidRDefault="006B7773" w:rsidP="00295C2E">
      <w:pPr>
        <w:pStyle w:val="Prrafodelista"/>
        <w:numPr>
          <w:ilvl w:val="1"/>
          <w:numId w:val="17"/>
        </w:numPr>
        <w:rPr>
          <w:rFonts w:ascii="Arial" w:hAnsi="Arial" w:cs="Arial"/>
          <w:b/>
          <w:bCs/>
          <w:sz w:val="24"/>
          <w:szCs w:val="24"/>
        </w:rPr>
      </w:pPr>
      <w:r>
        <w:rPr>
          <w:rFonts w:ascii="Arial" w:hAnsi="Arial" w:cs="Arial"/>
          <w:sz w:val="24"/>
          <w:szCs w:val="24"/>
        </w:rPr>
        <w:t>Responsive</w:t>
      </w:r>
    </w:p>
    <w:p w14:paraId="36ACE705" w14:textId="321B7422" w:rsidR="006B7773" w:rsidRPr="006B7773" w:rsidRDefault="006B7773" w:rsidP="00295C2E">
      <w:pPr>
        <w:pStyle w:val="Prrafodelista"/>
        <w:numPr>
          <w:ilvl w:val="1"/>
          <w:numId w:val="17"/>
        </w:numPr>
        <w:rPr>
          <w:rFonts w:ascii="Arial" w:hAnsi="Arial" w:cs="Arial"/>
          <w:b/>
          <w:bCs/>
          <w:sz w:val="24"/>
          <w:szCs w:val="24"/>
        </w:rPr>
      </w:pPr>
      <w:r>
        <w:rPr>
          <w:rFonts w:ascii="Arial" w:hAnsi="Arial" w:cs="Arial"/>
          <w:sz w:val="24"/>
          <w:szCs w:val="24"/>
        </w:rPr>
        <w:t>Uso de hojas de estilos</w:t>
      </w:r>
    </w:p>
    <w:p w14:paraId="04CD8FDF" w14:textId="027C0A8E" w:rsidR="006B7773" w:rsidRPr="008931C1" w:rsidRDefault="006B7773" w:rsidP="006B7773">
      <w:pPr>
        <w:pStyle w:val="Prrafodelista"/>
        <w:numPr>
          <w:ilvl w:val="1"/>
          <w:numId w:val="17"/>
        </w:numPr>
        <w:rPr>
          <w:rFonts w:ascii="Arial" w:hAnsi="Arial" w:cs="Arial"/>
          <w:b/>
          <w:bCs/>
          <w:sz w:val="24"/>
          <w:szCs w:val="24"/>
        </w:rPr>
      </w:pPr>
      <w:r>
        <w:rPr>
          <w:rFonts w:ascii="Arial" w:hAnsi="Arial" w:cs="Arial"/>
          <w:sz w:val="24"/>
          <w:szCs w:val="24"/>
        </w:rPr>
        <w:t>Utilización de Bootstrap</w:t>
      </w:r>
    </w:p>
    <w:p w14:paraId="6BAD9079" w14:textId="58FAE303" w:rsidR="008931C1" w:rsidRPr="008931C1" w:rsidRDefault="008931C1" w:rsidP="006B7773">
      <w:pPr>
        <w:pStyle w:val="Prrafodelista"/>
        <w:numPr>
          <w:ilvl w:val="1"/>
          <w:numId w:val="17"/>
        </w:numPr>
        <w:rPr>
          <w:rFonts w:ascii="Arial" w:hAnsi="Arial" w:cs="Arial"/>
          <w:b/>
          <w:bCs/>
          <w:sz w:val="24"/>
          <w:szCs w:val="24"/>
        </w:rPr>
      </w:pPr>
      <w:r w:rsidRPr="008931C1">
        <w:rPr>
          <w:rFonts w:ascii="Arial" w:hAnsi="Arial" w:cs="Arial"/>
          <w:color w:val="000000"/>
          <w:sz w:val="24"/>
          <w:szCs w:val="24"/>
        </w:rPr>
        <w:t>Crear interfaces web fáciles intuitivos, modernos y fáciles de utilizar por parte del usuario</w:t>
      </w:r>
    </w:p>
    <w:p w14:paraId="0A0413E7" w14:textId="77777777" w:rsidR="006B7773" w:rsidRDefault="006B7773" w:rsidP="006B7773">
      <w:pPr>
        <w:pStyle w:val="Prrafodelista"/>
        <w:ind w:left="1500"/>
        <w:rPr>
          <w:rFonts w:ascii="Arial" w:hAnsi="Arial" w:cs="Arial"/>
          <w:b/>
          <w:bCs/>
          <w:sz w:val="24"/>
          <w:szCs w:val="24"/>
        </w:rPr>
      </w:pPr>
    </w:p>
    <w:p w14:paraId="5634A837" w14:textId="39BCFCC7" w:rsidR="006B7773" w:rsidRDefault="006B7773" w:rsidP="006B7773">
      <w:pPr>
        <w:pStyle w:val="Prrafodelista"/>
        <w:numPr>
          <w:ilvl w:val="0"/>
          <w:numId w:val="17"/>
        </w:numPr>
        <w:rPr>
          <w:rFonts w:ascii="Arial" w:hAnsi="Arial" w:cs="Arial"/>
          <w:b/>
          <w:bCs/>
          <w:sz w:val="24"/>
          <w:szCs w:val="24"/>
        </w:rPr>
      </w:pPr>
      <w:r>
        <w:rPr>
          <w:rFonts w:ascii="Arial" w:hAnsi="Arial" w:cs="Arial"/>
          <w:b/>
          <w:bCs/>
          <w:sz w:val="24"/>
          <w:szCs w:val="24"/>
        </w:rPr>
        <w:t>Entorno cliente</w:t>
      </w:r>
    </w:p>
    <w:p w14:paraId="223A2DA5" w14:textId="507B891F" w:rsidR="006B7773" w:rsidRPr="006B7773" w:rsidRDefault="006B7773" w:rsidP="006B7773">
      <w:pPr>
        <w:pStyle w:val="Prrafodelista"/>
        <w:numPr>
          <w:ilvl w:val="1"/>
          <w:numId w:val="17"/>
        </w:numPr>
        <w:rPr>
          <w:rFonts w:ascii="Arial" w:hAnsi="Arial" w:cs="Arial"/>
          <w:sz w:val="24"/>
          <w:szCs w:val="24"/>
        </w:rPr>
      </w:pPr>
      <w:r w:rsidRPr="006B7773">
        <w:rPr>
          <w:rFonts w:ascii="Arial" w:hAnsi="Arial" w:cs="Arial"/>
          <w:sz w:val="24"/>
          <w:szCs w:val="24"/>
        </w:rPr>
        <w:t>Programacion en un lenguaje cara al cliente</w:t>
      </w:r>
    </w:p>
    <w:p w14:paraId="2E485629" w14:textId="04F6BA9A" w:rsidR="006B7773" w:rsidRPr="006B7773" w:rsidRDefault="006B7773" w:rsidP="006B7773">
      <w:pPr>
        <w:pStyle w:val="Prrafodelista"/>
        <w:numPr>
          <w:ilvl w:val="1"/>
          <w:numId w:val="17"/>
        </w:numPr>
        <w:rPr>
          <w:rFonts w:ascii="Arial" w:hAnsi="Arial" w:cs="Arial"/>
          <w:sz w:val="24"/>
          <w:szCs w:val="24"/>
        </w:rPr>
      </w:pPr>
      <w:r w:rsidRPr="006B7773">
        <w:rPr>
          <w:rFonts w:ascii="Arial" w:hAnsi="Arial" w:cs="Arial"/>
          <w:sz w:val="24"/>
          <w:szCs w:val="24"/>
        </w:rPr>
        <w:t>Uso de control de eventos</w:t>
      </w:r>
    </w:p>
    <w:p w14:paraId="08616377" w14:textId="3D696A4A" w:rsidR="006B7773" w:rsidRPr="006B7773" w:rsidRDefault="006B7773" w:rsidP="006B7773">
      <w:pPr>
        <w:pStyle w:val="Prrafodelista"/>
        <w:numPr>
          <w:ilvl w:val="1"/>
          <w:numId w:val="17"/>
        </w:numPr>
        <w:rPr>
          <w:rFonts w:ascii="Arial" w:hAnsi="Arial" w:cs="Arial"/>
          <w:sz w:val="24"/>
          <w:szCs w:val="24"/>
        </w:rPr>
      </w:pPr>
      <w:r w:rsidRPr="006B7773">
        <w:rPr>
          <w:rFonts w:ascii="Arial" w:hAnsi="Arial" w:cs="Arial"/>
          <w:sz w:val="24"/>
          <w:szCs w:val="24"/>
        </w:rPr>
        <w:t>Programacion de forma clara y usando comentarios</w:t>
      </w:r>
    </w:p>
    <w:p w14:paraId="470B784D" w14:textId="77777777" w:rsidR="00A427E6" w:rsidRDefault="00A427E6" w:rsidP="008C2BEF">
      <w:pPr>
        <w:rPr>
          <w:rFonts w:ascii="Arial" w:hAnsi="Arial" w:cs="Arial"/>
          <w:color w:val="1F4E79" w:themeColor="accent1" w:themeShade="80"/>
          <w:sz w:val="24"/>
          <w:szCs w:val="24"/>
        </w:rPr>
      </w:pPr>
    </w:p>
    <w:p w14:paraId="2677B8AD" w14:textId="5EFA19D0" w:rsidR="008257AA" w:rsidRPr="00FB5134" w:rsidRDefault="008257AA" w:rsidP="008C42F7">
      <w:pPr>
        <w:pStyle w:val="Prrafodelista"/>
        <w:numPr>
          <w:ilvl w:val="1"/>
          <w:numId w:val="4"/>
        </w:numPr>
        <w:shd w:val="clear" w:color="auto" w:fill="F4B083" w:themeFill="accent2" w:themeFillTint="99"/>
        <w:rPr>
          <w:rFonts w:ascii="Arial" w:hAnsi="Arial" w:cs="Arial"/>
          <w:color w:val="FFFFFF" w:themeColor="background1"/>
          <w:sz w:val="32"/>
          <w:szCs w:val="32"/>
          <w:rPrChange w:id="6" w:author="danicasinos6@gmail.com" w:date="2022-06-01T12:38:00Z">
            <w:rPr/>
          </w:rPrChange>
        </w:rPr>
        <w:pPrChange w:id="7" w:author="danicasinos6@gmail.com" w:date="2022-06-01T12:38:00Z">
          <w:pPr>
            <w:pStyle w:val="Prrafodelista"/>
            <w:numPr>
              <w:ilvl w:val="1"/>
              <w:numId w:val="3"/>
            </w:numPr>
            <w:shd w:val="clear" w:color="auto" w:fill="9CC2E5" w:themeFill="accent1" w:themeFillTint="99"/>
            <w:ind w:left="405" w:hanging="405"/>
          </w:pPr>
        </w:pPrChange>
      </w:pPr>
      <w:r w:rsidRPr="00FB5134">
        <w:rPr>
          <w:rFonts w:ascii="Arial" w:hAnsi="Arial" w:cs="Arial"/>
          <w:color w:val="FFFFFF" w:themeColor="background1"/>
          <w:sz w:val="32"/>
          <w:szCs w:val="32"/>
          <w:rPrChange w:id="8" w:author="danicasinos6@gmail.com" w:date="2022-06-01T12:38:00Z">
            <w:rPr/>
          </w:rPrChange>
        </w:rPr>
        <w:t>Resumen del contenido</w:t>
      </w:r>
    </w:p>
    <w:p w14:paraId="4D4209EC" w14:textId="1816403B" w:rsidR="00B91575" w:rsidRPr="00987D78" w:rsidRDefault="008257AA" w:rsidP="008257AA">
      <w:pPr>
        <w:rPr>
          <w:ins w:id="9" w:author="danicasinos6@gmail.com" w:date="2022-06-01T12:17:00Z"/>
          <w:rFonts w:ascii="Arial" w:hAnsi="Arial" w:cs="Arial"/>
          <w:sz w:val="24"/>
          <w:szCs w:val="24"/>
          <w:rPrChange w:id="10" w:author="danicasinos6@gmail.com" w:date="2022-06-01T12:40:00Z">
            <w:rPr>
              <w:ins w:id="11" w:author="danicasinos6@gmail.com" w:date="2022-06-01T12:17:00Z"/>
              <w:sz w:val="24"/>
              <w:szCs w:val="24"/>
            </w:rPr>
          </w:rPrChange>
        </w:rPr>
      </w:pPr>
      <w:r w:rsidRPr="00987D78">
        <w:rPr>
          <w:rFonts w:ascii="Arial" w:hAnsi="Arial" w:cs="Arial"/>
          <w:sz w:val="24"/>
          <w:szCs w:val="24"/>
          <w:rPrChange w:id="12" w:author="danicasinos6@gmail.com" w:date="2022-06-01T12:40:00Z">
            <w:rPr>
              <w:sz w:val="24"/>
              <w:szCs w:val="24"/>
            </w:rPr>
          </w:rPrChange>
        </w:rPr>
        <w:t xml:space="preserve">Este </w:t>
      </w:r>
      <w:del w:id="13" w:author="danicasinos6@gmail.com" w:date="2022-06-01T12:07:00Z">
        <w:r w:rsidRPr="00987D78" w:rsidDel="00B91575">
          <w:rPr>
            <w:rFonts w:ascii="Arial" w:hAnsi="Arial" w:cs="Arial"/>
            <w:noProof/>
            <w:sz w:val="24"/>
            <w:szCs w:val="24"/>
            <w:rPrChange w:id="14" w:author="danicasinos6@gmail.com" w:date="2022-06-01T12:40:00Z">
              <w:rPr>
                <w:sz w:val="24"/>
                <w:szCs w:val="24"/>
              </w:rPr>
            </w:rPrChange>
          </w:rPr>
          <w:delText xml:space="preserve">proyecto </w:delText>
        </w:r>
      </w:del>
      <w:ins w:id="15" w:author="danicasinos6@gmail.com" w:date="2022-06-01T12:07:00Z">
        <w:r w:rsidR="00B91575" w:rsidRPr="00987D78">
          <w:rPr>
            <w:rFonts w:ascii="Arial" w:hAnsi="Arial" w:cs="Arial"/>
            <w:noProof/>
            <w:sz w:val="24"/>
            <w:szCs w:val="24"/>
            <w:rPrChange w:id="16" w:author="danicasinos6@gmail.com" w:date="2022-06-01T12:40:00Z">
              <w:rPr>
                <w:sz w:val="24"/>
                <w:szCs w:val="24"/>
              </w:rPr>
            </w:rPrChange>
          </w:rPr>
          <w:t>document</w:t>
        </w:r>
      </w:ins>
      <w:ins w:id="17" w:author="danicasinos6@gmail.com" w:date="2022-06-01T12:09:00Z">
        <w:r w:rsidR="00B91575" w:rsidRPr="00987D78">
          <w:rPr>
            <w:rFonts w:ascii="Arial" w:hAnsi="Arial" w:cs="Arial"/>
            <w:noProof/>
            <w:sz w:val="24"/>
            <w:szCs w:val="24"/>
            <w:rPrChange w:id="18" w:author="danicasinos6@gmail.com" w:date="2022-06-01T12:40:00Z">
              <w:rPr>
                <w:noProof/>
                <w:sz w:val="24"/>
                <w:szCs w:val="24"/>
              </w:rPr>
            </w:rPrChange>
          </w:rPr>
          <w:t>o</w:t>
        </w:r>
      </w:ins>
      <w:ins w:id="19" w:author="danicasinos6@gmail.com" w:date="2022-06-01T12:07:00Z">
        <w:r w:rsidR="00B91575" w:rsidRPr="00987D78">
          <w:rPr>
            <w:rFonts w:ascii="Arial" w:hAnsi="Arial" w:cs="Arial"/>
            <w:sz w:val="24"/>
            <w:szCs w:val="24"/>
            <w:rPrChange w:id="20" w:author="danicasinos6@gmail.com" w:date="2022-06-01T12:40:00Z">
              <w:rPr>
                <w:sz w:val="24"/>
                <w:szCs w:val="24"/>
              </w:rPr>
            </w:rPrChange>
          </w:rPr>
          <w:t xml:space="preserve"> describe </w:t>
        </w:r>
      </w:ins>
      <w:ins w:id="21" w:author="danicasinos6@gmail.com" w:date="2022-06-01T12:08:00Z">
        <w:r w:rsidR="00B91575" w:rsidRPr="00987D78">
          <w:rPr>
            <w:rFonts w:ascii="Arial" w:hAnsi="Arial" w:cs="Arial"/>
            <w:sz w:val="24"/>
            <w:szCs w:val="24"/>
            <w:rPrChange w:id="22" w:author="danicasinos6@gmail.com" w:date="2022-06-01T12:40:00Z">
              <w:rPr>
                <w:sz w:val="24"/>
                <w:szCs w:val="24"/>
              </w:rPr>
            </w:rPrChange>
          </w:rPr>
          <w:t xml:space="preserve">el trabajo realizado como proyecto de fin de grado </w:t>
        </w:r>
      </w:ins>
      <w:ins w:id="23" w:author="danicasinos6@gmail.com" w:date="2022-06-01T12:09:00Z">
        <w:r w:rsidR="00B91575" w:rsidRPr="00987D78">
          <w:rPr>
            <w:rFonts w:ascii="Arial" w:hAnsi="Arial" w:cs="Arial"/>
            <w:sz w:val="24"/>
            <w:szCs w:val="24"/>
            <w:rPrChange w:id="24" w:author="danicasinos6@gmail.com" w:date="2022-06-01T12:40:00Z">
              <w:rPr>
                <w:sz w:val="24"/>
                <w:szCs w:val="24"/>
              </w:rPr>
            </w:rPrChange>
          </w:rPr>
          <w:t>para el</w:t>
        </w:r>
      </w:ins>
      <w:ins w:id="25" w:author="danicasinos6@gmail.com" w:date="2022-06-01T12:08:00Z">
        <w:r w:rsidR="00B91575" w:rsidRPr="00987D78">
          <w:rPr>
            <w:rFonts w:ascii="Arial" w:hAnsi="Arial" w:cs="Arial"/>
            <w:sz w:val="24"/>
            <w:szCs w:val="24"/>
            <w:rPrChange w:id="26" w:author="danicasinos6@gmail.com" w:date="2022-06-01T12:40:00Z">
              <w:rPr>
                <w:sz w:val="24"/>
                <w:szCs w:val="24"/>
              </w:rPr>
            </w:rPrChange>
          </w:rPr>
          <w:t xml:space="preserve"> curso de Desarrollo de Aplicaciones Web</w:t>
        </w:r>
      </w:ins>
      <w:ins w:id="27" w:author="danicasinos6@gmail.com" w:date="2022-06-01T12:48:00Z">
        <w:r w:rsidR="00D748B2">
          <w:rPr>
            <w:rFonts w:ascii="Arial" w:hAnsi="Arial" w:cs="Arial"/>
            <w:sz w:val="24"/>
            <w:szCs w:val="24"/>
          </w:rPr>
          <w:t>, y contiene el manual de uso del mismo</w:t>
        </w:r>
      </w:ins>
      <w:ins w:id="28" w:author="danicasinos6@gmail.com" w:date="2022-06-01T12:10:00Z">
        <w:r w:rsidR="00B91575" w:rsidRPr="00987D78">
          <w:rPr>
            <w:rFonts w:ascii="Arial" w:hAnsi="Arial" w:cs="Arial"/>
            <w:sz w:val="24"/>
            <w:szCs w:val="24"/>
            <w:rPrChange w:id="29" w:author="danicasinos6@gmail.com" w:date="2022-06-01T12:40:00Z">
              <w:rPr>
                <w:sz w:val="24"/>
                <w:szCs w:val="24"/>
              </w:rPr>
            </w:rPrChange>
          </w:rPr>
          <w:t>.</w:t>
        </w:r>
      </w:ins>
    </w:p>
    <w:p w14:paraId="5F19D1A6" w14:textId="77777777" w:rsidR="009B7B20" w:rsidRDefault="009B7B20" w:rsidP="008257AA">
      <w:pPr>
        <w:rPr>
          <w:ins w:id="30" w:author="danicasinos6@gmail.com" w:date="2022-06-01T12:17:00Z"/>
          <w:sz w:val="24"/>
          <w:szCs w:val="24"/>
        </w:rPr>
      </w:pPr>
    </w:p>
    <w:p w14:paraId="7F66E612" w14:textId="4B6E2A99" w:rsidR="009B7B20" w:rsidRPr="00FB5134" w:rsidRDefault="009B7B20" w:rsidP="008C42F7">
      <w:pPr>
        <w:pStyle w:val="Prrafodelista"/>
        <w:numPr>
          <w:ilvl w:val="1"/>
          <w:numId w:val="4"/>
        </w:numPr>
        <w:shd w:val="clear" w:color="auto" w:fill="F4B083" w:themeFill="accent2" w:themeFillTint="99"/>
        <w:rPr>
          <w:ins w:id="31" w:author="danicasinos6@gmail.com" w:date="2022-06-01T12:12:00Z"/>
          <w:rFonts w:ascii="Arial" w:hAnsi="Arial" w:cs="Arial"/>
          <w:color w:val="FFFFFF" w:themeColor="background1"/>
          <w:sz w:val="32"/>
          <w:szCs w:val="32"/>
          <w:rPrChange w:id="32" w:author="danicasinos6@gmail.com" w:date="2022-06-01T12:38:00Z">
            <w:rPr>
              <w:ins w:id="33" w:author="danicasinos6@gmail.com" w:date="2022-06-01T12:12:00Z"/>
            </w:rPr>
          </w:rPrChange>
        </w:rPr>
        <w:pPrChange w:id="34" w:author="danicasinos6@gmail.com" w:date="2022-06-01T12:38:00Z">
          <w:pPr/>
        </w:pPrChange>
      </w:pPr>
      <w:ins w:id="35" w:author="danicasinos6@gmail.com" w:date="2022-06-01T12:17:00Z">
        <w:r w:rsidRPr="00FB5134">
          <w:rPr>
            <w:rFonts w:ascii="Arial" w:hAnsi="Arial" w:cs="Arial"/>
            <w:color w:val="FFFFFF" w:themeColor="background1"/>
            <w:sz w:val="32"/>
            <w:szCs w:val="32"/>
            <w:rPrChange w:id="36" w:author="danicasinos6@gmail.com" w:date="2022-06-01T12:38:00Z">
              <w:rPr/>
            </w:rPrChange>
          </w:rPr>
          <w:t>Descri</w:t>
        </w:r>
      </w:ins>
      <w:ins w:id="37" w:author="danicasinos6@gmail.com" w:date="2022-06-01T12:18:00Z">
        <w:r w:rsidRPr="00FB5134">
          <w:rPr>
            <w:rFonts w:ascii="Arial" w:hAnsi="Arial" w:cs="Arial"/>
            <w:color w:val="FFFFFF" w:themeColor="background1"/>
            <w:sz w:val="32"/>
            <w:szCs w:val="32"/>
            <w:rPrChange w:id="38" w:author="danicasinos6@gmail.com" w:date="2022-06-01T12:38:00Z">
              <w:rPr/>
            </w:rPrChange>
          </w:rPr>
          <w:t>pci</w:t>
        </w:r>
      </w:ins>
      <w:ins w:id="39" w:author="danicasinos6@gmail.com" w:date="2022-06-01T12:17:00Z">
        <w:r w:rsidRPr="00FB5134">
          <w:rPr>
            <w:rFonts w:ascii="Arial" w:hAnsi="Arial" w:cs="Arial"/>
            <w:color w:val="FFFFFF" w:themeColor="background1"/>
            <w:sz w:val="32"/>
            <w:szCs w:val="32"/>
            <w:rPrChange w:id="40" w:author="danicasinos6@gmail.com" w:date="2022-06-01T12:38:00Z">
              <w:rPr/>
            </w:rPrChange>
          </w:rPr>
          <w:t>ón del proyecto</w:t>
        </w:r>
      </w:ins>
    </w:p>
    <w:p w14:paraId="1F150F85" w14:textId="77777777" w:rsidR="00FD1926" w:rsidRDefault="00B91575" w:rsidP="008257AA">
      <w:pPr>
        <w:rPr>
          <w:ins w:id="41" w:author="danicasinos6@gmail.com" w:date="2022-06-01T13:15:00Z"/>
          <w:rFonts w:ascii="Arial" w:hAnsi="Arial" w:cs="Arial"/>
          <w:sz w:val="24"/>
          <w:szCs w:val="24"/>
        </w:rPr>
      </w:pPr>
      <w:ins w:id="42" w:author="danicasinos6@gmail.com" w:date="2022-06-01T12:10:00Z">
        <w:r w:rsidRPr="00987D78">
          <w:rPr>
            <w:rFonts w:ascii="Arial" w:hAnsi="Arial" w:cs="Arial"/>
            <w:sz w:val="24"/>
            <w:szCs w:val="24"/>
            <w:rPrChange w:id="43" w:author="danicasinos6@gmail.com" w:date="2022-06-01T12:40:00Z">
              <w:rPr>
                <w:sz w:val="24"/>
                <w:szCs w:val="24"/>
              </w:rPr>
            </w:rPrChange>
          </w:rPr>
          <w:t xml:space="preserve">El proyecto trata de </w:t>
        </w:r>
        <w:proofErr w:type="gramStart"/>
        <w:r w:rsidRPr="00987D78">
          <w:rPr>
            <w:rFonts w:ascii="Arial" w:hAnsi="Arial" w:cs="Arial"/>
            <w:sz w:val="24"/>
            <w:szCs w:val="24"/>
            <w:rPrChange w:id="44" w:author="danicasinos6@gmail.com" w:date="2022-06-01T12:40:00Z">
              <w:rPr>
                <w:sz w:val="24"/>
                <w:szCs w:val="24"/>
              </w:rPr>
            </w:rPrChange>
          </w:rPr>
          <w:t xml:space="preserve">una web </w:t>
        </w:r>
      </w:ins>
      <w:ins w:id="45" w:author="danicasinos6@gmail.com" w:date="2022-06-01T12:11:00Z">
        <w:r w:rsidRPr="00987D78">
          <w:rPr>
            <w:rFonts w:ascii="Arial" w:hAnsi="Arial" w:cs="Arial"/>
            <w:sz w:val="24"/>
            <w:szCs w:val="24"/>
            <w:rPrChange w:id="46" w:author="danicasinos6@gmail.com" w:date="2022-06-01T12:40:00Z">
              <w:rPr>
                <w:sz w:val="24"/>
                <w:szCs w:val="24"/>
              </w:rPr>
            </w:rPrChange>
          </w:rPr>
          <w:t>portal</w:t>
        </w:r>
        <w:proofErr w:type="gramEnd"/>
        <w:r w:rsidRPr="00987D78">
          <w:rPr>
            <w:rFonts w:ascii="Arial" w:hAnsi="Arial" w:cs="Arial"/>
            <w:sz w:val="24"/>
            <w:szCs w:val="24"/>
            <w:rPrChange w:id="47" w:author="danicasinos6@gmail.com" w:date="2022-06-01T12:40:00Z">
              <w:rPr>
                <w:sz w:val="24"/>
                <w:szCs w:val="24"/>
              </w:rPr>
            </w:rPrChange>
          </w:rPr>
          <w:t xml:space="preserve">, relacionada con el mundo del motor que cumpliría diversas funciones. Se englobaría en </w:t>
        </w:r>
      </w:ins>
      <w:ins w:id="48" w:author="danicasinos6@gmail.com" w:date="2022-06-01T12:18:00Z">
        <w:r w:rsidR="00BF1B6D" w:rsidRPr="00987D78">
          <w:rPr>
            <w:rFonts w:ascii="Arial" w:hAnsi="Arial" w:cs="Arial"/>
            <w:sz w:val="24"/>
            <w:szCs w:val="24"/>
            <w:rPrChange w:id="49" w:author="danicasinos6@gmail.com" w:date="2022-06-01T12:40:00Z">
              <w:rPr>
                <w:sz w:val="24"/>
                <w:szCs w:val="24"/>
              </w:rPr>
            </w:rPrChange>
          </w:rPr>
          <w:t>los</w:t>
        </w:r>
      </w:ins>
      <w:ins w:id="50" w:author="danicasinos6@gmail.com" w:date="2022-06-01T12:11:00Z">
        <w:r w:rsidRPr="00987D78">
          <w:rPr>
            <w:rFonts w:ascii="Arial" w:hAnsi="Arial" w:cs="Arial"/>
            <w:sz w:val="24"/>
            <w:szCs w:val="24"/>
            <w:rPrChange w:id="51" w:author="danicasinos6@gmail.com" w:date="2022-06-01T12:40:00Z">
              <w:rPr>
                <w:sz w:val="24"/>
                <w:szCs w:val="24"/>
              </w:rPr>
            </w:rPrChange>
          </w:rPr>
          <w:t xml:space="preserve"> ámbito</w:t>
        </w:r>
      </w:ins>
      <w:ins w:id="52" w:author="danicasinos6@gmail.com" w:date="2022-06-01T12:18:00Z">
        <w:r w:rsidR="00BF1B6D" w:rsidRPr="00987D78">
          <w:rPr>
            <w:rFonts w:ascii="Arial" w:hAnsi="Arial" w:cs="Arial"/>
            <w:sz w:val="24"/>
            <w:szCs w:val="24"/>
            <w:rPrChange w:id="53" w:author="danicasinos6@gmail.com" w:date="2022-06-01T12:40:00Z">
              <w:rPr>
                <w:sz w:val="24"/>
                <w:szCs w:val="24"/>
              </w:rPr>
            </w:rPrChange>
          </w:rPr>
          <w:t>s</w:t>
        </w:r>
      </w:ins>
      <w:ins w:id="54" w:author="danicasinos6@gmail.com" w:date="2022-06-01T12:11:00Z">
        <w:r w:rsidRPr="00987D78">
          <w:rPr>
            <w:rFonts w:ascii="Arial" w:hAnsi="Arial" w:cs="Arial"/>
            <w:sz w:val="24"/>
            <w:szCs w:val="24"/>
            <w:rPrChange w:id="55" w:author="danicasinos6@gmail.com" w:date="2022-06-01T12:40:00Z">
              <w:rPr>
                <w:sz w:val="24"/>
                <w:szCs w:val="24"/>
              </w:rPr>
            </w:rPrChange>
          </w:rPr>
          <w:t xml:space="preserve"> de</w:t>
        </w:r>
      </w:ins>
      <w:ins w:id="56" w:author="danicasinos6@gmail.com" w:date="2022-06-01T12:12:00Z">
        <w:r w:rsidRPr="00987D78">
          <w:rPr>
            <w:rFonts w:ascii="Arial" w:hAnsi="Arial" w:cs="Arial"/>
            <w:sz w:val="24"/>
            <w:szCs w:val="24"/>
            <w:rPrChange w:id="57" w:author="danicasinos6@gmail.com" w:date="2022-06-01T12:40:00Z">
              <w:rPr>
                <w:sz w:val="24"/>
                <w:szCs w:val="24"/>
              </w:rPr>
            </w:rPrChange>
          </w:rPr>
          <w:t xml:space="preserve"> el ocio</w:t>
        </w:r>
      </w:ins>
      <w:ins w:id="58" w:author="danicasinos6@gmail.com" w:date="2022-06-01T12:19:00Z">
        <w:r w:rsidR="00BF1B6D" w:rsidRPr="00987D78">
          <w:rPr>
            <w:rFonts w:ascii="Arial" w:hAnsi="Arial" w:cs="Arial"/>
            <w:sz w:val="24"/>
            <w:szCs w:val="24"/>
            <w:rPrChange w:id="59" w:author="danicasinos6@gmail.com" w:date="2022-06-01T12:40:00Z">
              <w:rPr>
                <w:sz w:val="24"/>
                <w:szCs w:val="24"/>
              </w:rPr>
            </w:rPrChange>
          </w:rPr>
          <w:t>, redes sociales</w:t>
        </w:r>
      </w:ins>
      <w:ins w:id="60" w:author="danicasinos6@gmail.com" w:date="2022-06-01T12:12:00Z">
        <w:r w:rsidRPr="00987D78">
          <w:rPr>
            <w:rFonts w:ascii="Arial" w:hAnsi="Arial" w:cs="Arial"/>
            <w:sz w:val="24"/>
            <w:szCs w:val="24"/>
            <w:rPrChange w:id="61" w:author="danicasinos6@gmail.com" w:date="2022-06-01T12:40:00Z">
              <w:rPr>
                <w:sz w:val="24"/>
                <w:szCs w:val="24"/>
              </w:rPr>
            </w:rPrChange>
          </w:rPr>
          <w:t xml:space="preserve"> y la información</w:t>
        </w:r>
        <w:r w:rsidR="009B7B20" w:rsidRPr="00987D78">
          <w:rPr>
            <w:rFonts w:ascii="Arial" w:hAnsi="Arial" w:cs="Arial"/>
            <w:sz w:val="24"/>
            <w:szCs w:val="24"/>
            <w:rPrChange w:id="62" w:author="danicasinos6@gmail.com" w:date="2022-06-01T12:40:00Z">
              <w:rPr>
                <w:sz w:val="24"/>
                <w:szCs w:val="24"/>
              </w:rPr>
            </w:rPrChange>
          </w:rPr>
          <w:t>.</w:t>
        </w:r>
      </w:ins>
    </w:p>
    <w:p w14:paraId="4053EFF7" w14:textId="5CE31BCA" w:rsidR="008257AA" w:rsidRPr="00987D78" w:rsidRDefault="009B7B20" w:rsidP="008257AA">
      <w:pPr>
        <w:rPr>
          <w:rFonts w:ascii="Arial" w:hAnsi="Arial" w:cs="Arial"/>
          <w:sz w:val="24"/>
          <w:szCs w:val="24"/>
          <w:rPrChange w:id="63" w:author="danicasinos6@gmail.com" w:date="2022-06-01T12:40:00Z">
            <w:rPr>
              <w:sz w:val="24"/>
              <w:szCs w:val="24"/>
            </w:rPr>
          </w:rPrChange>
        </w:rPr>
      </w:pPr>
      <w:ins w:id="64" w:author="danicasinos6@gmail.com" w:date="2022-06-01T12:12:00Z">
        <w:r w:rsidRPr="00987D78">
          <w:rPr>
            <w:rFonts w:ascii="Arial" w:hAnsi="Arial" w:cs="Arial"/>
            <w:sz w:val="24"/>
            <w:szCs w:val="24"/>
            <w:rPrChange w:id="65" w:author="danicasinos6@gmail.com" w:date="2022-06-01T12:40:00Z">
              <w:rPr>
                <w:sz w:val="24"/>
                <w:szCs w:val="24"/>
              </w:rPr>
            </w:rPrChange>
          </w:rPr>
          <w:t>Consta de cuatr</w:t>
        </w:r>
      </w:ins>
      <w:ins w:id="66" w:author="danicasinos6@gmail.com" w:date="2022-06-01T12:13:00Z">
        <w:r w:rsidRPr="00987D78">
          <w:rPr>
            <w:rFonts w:ascii="Arial" w:hAnsi="Arial" w:cs="Arial"/>
            <w:sz w:val="24"/>
            <w:szCs w:val="24"/>
            <w:rPrChange w:id="67" w:author="danicasinos6@gmail.com" w:date="2022-06-01T12:40:00Z">
              <w:rPr>
                <w:sz w:val="24"/>
                <w:szCs w:val="24"/>
              </w:rPr>
            </w:rPrChange>
          </w:rPr>
          <w:t>o apartados principales</w:t>
        </w:r>
      </w:ins>
      <w:ins w:id="68" w:author="danicasinos6@gmail.com" w:date="2022-06-01T12:15:00Z">
        <w:r w:rsidRPr="00987D78">
          <w:rPr>
            <w:rFonts w:ascii="Arial" w:hAnsi="Arial" w:cs="Arial"/>
            <w:sz w:val="24"/>
            <w:szCs w:val="24"/>
            <w:rPrChange w:id="69" w:author="danicasinos6@gmail.com" w:date="2022-06-01T12:40:00Z">
              <w:rPr>
                <w:sz w:val="24"/>
                <w:szCs w:val="24"/>
              </w:rPr>
            </w:rPrChange>
          </w:rPr>
          <w:t>, que explicaré más adelante.</w:t>
        </w:r>
      </w:ins>
      <w:ins w:id="70" w:author="danicasinos6@gmail.com" w:date="2022-06-01T13:15:00Z">
        <w:r w:rsidR="00FD1926">
          <w:rPr>
            <w:rFonts w:ascii="Arial" w:hAnsi="Arial" w:cs="Arial"/>
            <w:sz w:val="24"/>
            <w:szCs w:val="24"/>
          </w:rPr>
          <w:t xml:space="preserve"> Los cuales he intentado elegir nombres acordes para el apartado, que a su vez fuesen originales</w:t>
        </w:r>
      </w:ins>
      <w:ins w:id="71" w:author="danicasinos6@gmail.com" w:date="2022-06-01T13:16:00Z">
        <w:r w:rsidR="00FD1926">
          <w:rPr>
            <w:rFonts w:ascii="Arial" w:hAnsi="Arial" w:cs="Arial"/>
            <w:sz w:val="24"/>
            <w:szCs w:val="24"/>
          </w:rPr>
          <w:t xml:space="preserve"> y le dieran un toque humorístico a la aplicación.</w:t>
        </w:r>
      </w:ins>
    </w:p>
    <w:p w14:paraId="3566198E" w14:textId="77777777" w:rsidR="00D748B2" w:rsidRDefault="00D748B2" w:rsidP="00D748B2">
      <w:pPr>
        <w:rPr>
          <w:ins w:id="72" w:author="danicasinos6@gmail.com" w:date="2022-06-01T12:47:00Z"/>
          <w:rFonts w:ascii="Arial" w:hAnsi="Arial" w:cs="Arial"/>
          <w:color w:val="1F4E79" w:themeColor="accent1" w:themeShade="80"/>
          <w:sz w:val="24"/>
          <w:szCs w:val="24"/>
        </w:rPr>
      </w:pPr>
    </w:p>
    <w:p w14:paraId="28EF1C80" w14:textId="21F1EDC8" w:rsidR="00D748B2" w:rsidRPr="00805972" w:rsidRDefault="00D748B2" w:rsidP="008C42F7">
      <w:pPr>
        <w:pStyle w:val="Prrafodelista"/>
        <w:numPr>
          <w:ilvl w:val="1"/>
          <w:numId w:val="4"/>
        </w:numPr>
        <w:shd w:val="clear" w:color="auto" w:fill="F4B083" w:themeFill="accent2" w:themeFillTint="99"/>
        <w:rPr>
          <w:ins w:id="73" w:author="danicasinos6@gmail.com" w:date="2022-06-01T12:47:00Z"/>
          <w:rFonts w:ascii="Arial" w:hAnsi="Arial" w:cs="Arial"/>
          <w:color w:val="FFFFFF" w:themeColor="background1"/>
          <w:sz w:val="32"/>
          <w:szCs w:val="32"/>
        </w:rPr>
      </w:pPr>
      <w:ins w:id="74" w:author="danicasinos6@gmail.com" w:date="2022-06-01T12:47:00Z">
        <w:r>
          <w:rPr>
            <w:rFonts w:ascii="Arial" w:hAnsi="Arial" w:cs="Arial"/>
            <w:color w:val="FFFFFF" w:themeColor="background1"/>
            <w:sz w:val="32"/>
            <w:szCs w:val="32"/>
          </w:rPr>
          <w:t>Contexto</w:t>
        </w:r>
      </w:ins>
      <w:ins w:id="75" w:author="danicasinos6@gmail.com" w:date="2022-06-01T12:51:00Z">
        <w:r w:rsidR="00B77592">
          <w:rPr>
            <w:rFonts w:ascii="Arial" w:hAnsi="Arial" w:cs="Arial"/>
            <w:color w:val="FFFFFF" w:themeColor="background1"/>
            <w:sz w:val="32"/>
            <w:szCs w:val="32"/>
          </w:rPr>
          <w:t xml:space="preserve"> y finalidad</w:t>
        </w:r>
      </w:ins>
    </w:p>
    <w:p w14:paraId="2DC5ED4D" w14:textId="55C53DC5" w:rsidR="00D748B2" w:rsidRPr="008931C1" w:rsidRDefault="00B77592" w:rsidP="008931C1">
      <w:pPr>
        <w:rPr>
          <w:ins w:id="76" w:author="danicasinos6@gmail.com" w:date="2022-06-01T12:37:00Z"/>
          <w:rFonts w:ascii="Arial" w:hAnsi="Arial" w:cs="Arial"/>
          <w:sz w:val="24"/>
          <w:szCs w:val="24"/>
        </w:rPr>
      </w:pPr>
      <w:ins w:id="77" w:author="danicasinos6@gmail.com" w:date="2022-06-01T12:49:00Z">
        <w:r>
          <w:rPr>
            <w:rFonts w:ascii="Arial" w:hAnsi="Arial" w:cs="Arial"/>
            <w:sz w:val="24"/>
            <w:szCs w:val="24"/>
          </w:rPr>
          <w:t xml:space="preserve">La finalidad commercial de este proyecto sería, ser </w:t>
        </w:r>
      </w:ins>
      <w:ins w:id="78" w:author="danicasinos6@gmail.com" w:date="2022-06-01T12:50:00Z">
        <w:r>
          <w:rPr>
            <w:rFonts w:ascii="Arial" w:hAnsi="Arial" w:cs="Arial"/>
            <w:sz w:val="24"/>
            <w:szCs w:val="24"/>
          </w:rPr>
          <w:t>subido</w:t>
        </w:r>
      </w:ins>
      <w:ins w:id="79" w:author="danicasinos6@gmail.com" w:date="2022-06-01T12:49:00Z">
        <w:r>
          <w:rPr>
            <w:rFonts w:ascii="Arial" w:hAnsi="Arial" w:cs="Arial"/>
            <w:sz w:val="24"/>
            <w:szCs w:val="24"/>
          </w:rPr>
          <w:t xml:space="preserve"> </w:t>
        </w:r>
      </w:ins>
      <w:ins w:id="80" w:author="danicasinos6@gmail.com" w:date="2022-06-01T12:50:00Z">
        <w:r>
          <w:rPr>
            <w:rFonts w:ascii="Arial" w:hAnsi="Arial" w:cs="Arial"/>
            <w:sz w:val="24"/>
            <w:szCs w:val="24"/>
          </w:rPr>
          <w:t xml:space="preserve">a </w:t>
        </w:r>
      </w:ins>
      <w:ins w:id="81" w:author="danicasinos6@gmail.com" w:date="2022-06-01T12:49:00Z">
        <w:r>
          <w:rPr>
            <w:rFonts w:ascii="Arial" w:hAnsi="Arial" w:cs="Arial"/>
            <w:sz w:val="24"/>
            <w:szCs w:val="24"/>
          </w:rPr>
          <w:t xml:space="preserve">internet </w:t>
        </w:r>
      </w:ins>
      <w:ins w:id="82" w:author="danicasinos6@gmail.com" w:date="2022-06-01T12:50:00Z">
        <w:r>
          <w:rPr>
            <w:rFonts w:ascii="Arial" w:hAnsi="Arial" w:cs="Arial"/>
            <w:sz w:val="24"/>
            <w:szCs w:val="24"/>
          </w:rPr>
          <w:t xml:space="preserve">y gestionado por una empresa de forma correcta </w:t>
        </w:r>
      </w:ins>
      <w:ins w:id="83" w:author="danicasinos6@gmail.com" w:date="2022-06-01T12:49:00Z">
        <w:r>
          <w:rPr>
            <w:rFonts w:ascii="Arial" w:hAnsi="Arial" w:cs="Arial"/>
            <w:sz w:val="24"/>
            <w:szCs w:val="24"/>
          </w:rPr>
          <w:t>para</w:t>
        </w:r>
      </w:ins>
      <w:ins w:id="84" w:author="danicasinos6@gmail.com" w:date="2022-06-01T12:50:00Z">
        <w:r>
          <w:rPr>
            <w:rFonts w:ascii="Arial" w:hAnsi="Arial" w:cs="Arial"/>
            <w:sz w:val="24"/>
            <w:szCs w:val="24"/>
          </w:rPr>
          <w:t xml:space="preserve"> captar usuarios que estén interesados en el ámbito del motor</w:t>
        </w:r>
      </w:ins>
      <w:ins w:id="85" w:author="danicasinos6@gmail.com" w:date="2022-06-01T12:51:00Z">
        <w:r>
          <w:rPr>
            <w:rFonts w:ascii="Arial" w:hAnsi="Arial" w:cs="Arial"/>
            <w:sz w:val="24"/>
            <w:szCs w:val="24"/>
          </w:rPr>
          <w:t>, y crear una buena comunidad de clientes.</w:t>
        </w:r>
      </w:ins>
    </w:p>
    <w:p w14:paraId="19494E57" w14:textId="2A99CF17" w:rsidR="00B77592" w:rsidRDefault="00B77592">
      <w:pPr>
        <w:spacing w:after="0" w:line="240" w:lineRule="auto"/>
        <w:rPr>
          <w:ins w:id="86" w:author="danicasinos6@gmail.com" w:date="2022-06-01T12:51:00Z"/>
          <w:rFonts w:ascii="Arial" w:hAnsi="Arial" w:cs="Arial"/>
          <w:color w:val="FFFFFF" w:themeColor="background1"/>
          <w:sz w:val="32"/>
          <w:szCs w:val="32"/>
        </w:rPr>
      </w:pPr>
      <w:ins w:id="87" w:author="danicasinos6@gmail.com" w:date="2022-06-01T12:51:00Z">
        <w:r>
          <w:rPr>
            <w:rFonts w:ascii="Arial" w:hAnsi="Arial" w:cs="Arial"/>
            <w:color w:val="FFFFFF" w:themeColor="background1"/>
            <w:sz w:val="32"/>
            <w:szCs w:val="32"/>
          </w:rPr>
          <w:br w:type="page"/>
        </w:r>
      </w:ins>
    </w:p>
    <w:p w14:paraId="0C6C94B0" w14:textId="77777777" w:rsidR="00B77592" w:rsidRDefault="00B77592">
      <w:pPr>
        <w:shd w:val="clear" w:color="auto" w:fill="FFFFFF" w:themeFill="background1"/>
        <w:rPr>
          <w:ins w:id="88" w:author="danicasinos6@gmail.com" w:date="2022-06-01T12:51:00Z"/>
          <w:rFonts w:ascii="Arial" w:hAnsi="Arial" w:cs="Arial"/>
          <w:color w:val="FFFFFF" w:themeColor="background1"/>
          <w:sz w:val="44"/>
          <w:szCs w:val="44"/>
        </w:rPr>
        <w:pPrChange w:id="89" w:author="danicasinos6@gmail.com" w:date="2022-06-01T12:51:00Z">
          <w:pPr>
            <w:shd w:val="clear" w:color="auto" w:fill="5B9BD5" w:themeFill="accent1"/>
          </w:pPr>
        </w:pPrChange>
      </w:pPr>
    </w:p>
    <w:p w14:paraId="3D05B737" w14:textId="4E276F58" w:rsidR="00B77592" w:rsidRPr="00F56089" w:rsidRDefault="00B77592" w:rsidP="00521CBE">
      <w:pPr>
        <w:pStyle w:val="Prrafodelista"/>
        <w:numPr>
          <w:ilvl w:val="0"/>
          <w:numId w:val="26"/>
        </w:numPr>
        <w:shd w:val="clear" w:color="auto" w:fill="ED7D31" w:themeFill="accent2"/>
        <w:jc w:val="center"/>
        <w:rPr>
          <w:ins w:id="90" w:author="danicasinos6@gmail.com" w:date="2022-06-01T12:51:00Z"/>
          <w:rFonts w:ascii="Arial" w:hAnsi="Arial" w:cs="Arial"/>
          <w:color w:val="FFFFFF" w:themeColor="background1"/>
          <w:sz w:val="44"/>
          <w:szCs w:val="44"/>
        </w:rPr>
      </w:pPr>
      <w:ins w:id="91" w:author="danicasinos6@gmail.com" w:date="2022-06-01T12:51:00Z">
        <w:r w:rsidRPr="00F56089">
          <w:rPr>
            <w:rFonts w:ascii="Arial" w:hAnsi="Arial" w:cs="Arial"/>
            <w:color w:val="FFFFFF" w:themeColor="background1"/>
            <w:sz w:val="44"/>
            <w:szCs w:val="44"/>
          </w:rPr>
          <w:t>PLANIFICACIÓN</w:t>
        </w:r>
      </w:ins>
    </w:p>
    <w:p w14:paraId="2ADA4087" w14:textId="77777777" w:rsidR="00B77592" w:rsidRDefault="00B77592" w:rsidP="00B77592">
      <w:pPr>
        <w:pStyle w:val="Prrafodelista"/>
        <w:shd w:val="clear" w:color="auto" w:fill="FFFFFF" w:themeFill="background1"/>
        <w:ind w:left="0"/>
        <w:rPr>
          <w:ins w:id="92" w:author="danicasinos6@gmail.com" w:date="2022-06-01T12:52:00Z"/>
          <w:rFonts w:ascii="Arial" w:hAnsi="Arial" w:cs="Arial"/>
          <w:sz w:val="24"/>
          <w:szCs w:val="24"/>
        </w:rPr>
      </w:pPr>
    </w:p>
    <w:p w14:paraId="26F1C171" w14:textId="313C2A75" w:rsidR="00B77592" w:rsidRDefault="00B77592" w:rsidP="00B77592">
      <w:pPr>
        <w:pStyle w:val="Prrafodelista"/>
        <w:shd w:val="clear" w:color="auto" w:fill="FFFFFF" w:themeFill="background1"/>
        <w:ind w:left="0"/>
        <w:rPr>
          <w:ins w:id="93" w:author="danicasinos6@gmail.com" w:date="2022-06-01T12:52:00Z"/>
          <w:rFonts w:ascii="Arial" w:hAnsi="Arial" w:cs="Arial"/>
          <w:sz w:val="24"/>
          <w:szCs w:val="24"/>
        </w:rPr>
      </w:pPr>
      <w:ins w:id="94" w:author="danicasinos6@gmail.com" w:date="2022-06-01T12:51:00Z">
        <w:r>
          <w:rPr>
            <w:rFonts w:ascii="Arial" w:hAnsi="Arial" w:cs="Arial"/>
            <w:sz w:val="24"/>
            <w:szCs w:val="24"/>
          </w:rPr>
          <w:t xml:space="preserve">El proyecto se ha desarrollado durante el que debería haber sido el 3er trimestre del curso, entre los meses de </w:t>
        </w:r>
        <w:proofErr w:type="gramStart"/>
        <w:r>
          <w:rPr>
            <w:rFonts w:ascii="Arial" w:hAnsi="Arial" w:cs="Arial"/>
            <w:sz w:val="24"/>
            <w:szCs w:val="24"/>
          </w:rPr>
          <w:t>Abril</w:t>
        </w:r>
        <w:proofErr w:type="gramEnd"/>
        <w:r>
          <w:rPr>
            <w:rFonts w:ascii="Arial" w:hAnsi="Arial" w:cs="Arial"/>
            <w:sz w:val="24"/>
            <w:szCs w:val="24"/>
          </w:rPr>
          <w:t xml:space="preserve"> y Junio.</w:t>
        </w:r>
      </w:ins>
    </w:p>
    <w:p w14:paraId="6C35A683" w14:textId="77777777" w:rsidR="00B77592" w:rsidRDefault="00B77592">
      <w:pPr>
        <w:pStyle w:val="Prrafodelista"/>
        <w:shd w:val="clear" w:color="auto" w:fill="FFFFFF" w:themeFill="background1"/>
        <w:ind w:left="0"/>
        <w:rPr>
          <w:ins w:id="95" w:author="danicasinos6@gmail.com" w:date="2022-06-01T12:51:00Z"/>
          <w:rFonts w:ascii="Arial" w:hAnsi="Arial" w:cs="Arial"/>
          <w:sz w:val="24"/>
          <w:szCs w:val="24"/>
        </w:rPr>
        <w:pPrChange w:id="96" w:author="danicasinos6@gmail.com" w:date="2022-06-01T12:51:00Z">
          <w:pPr>
            <w:pStyle w:val="Prrafodelista"/>
            <w:shd w:val="clear" w:color="auto" w:fill="FFFFFF" w:themeFill="background1"/>
          </w:pPr>
        </w:pPrChange>
      </w:pPr>
    </w:p>
    <w:p w14:paraId="2396CF6A" w14:textId="77777777" w:rsidR="00B77592" w:rsidRDefault="00B77592">
      <w:pPr>
        <w:pStyle w:val="Prrafodelista"/>
        <w:shd w:val="clear" w:color="auto" w:fill="FFFFFF" w:themeFill="background1"/>
        <w:ind w:left="0"/>
        <w:rPr>
          <w:ins w:id="97" w:author="danicasinos6@gmail.com" w:date="2022-06-01T12:51:00Z"/>
          <w:rFonts w:ascii="Arial" w:hAnsi="Arial" w:cs="Arial"/>
          <w:sz w:val="24"/>
          <w:szCs w:val="24"/>
        </w:rPr>
        <w:pPrChange w:id="98" w:author="danicasinos6@gmail.com" w:date="2022-06-01T12:51:00Z">
          <w:pPr>
            <w:pStyle w:val="Prrafodelista"/>
            <w:shd w:val="clear" w:color="auto" w:fill="FFFFFF" w:themeFill="background1"/>
          </w:pPr>
        </w:pPrChange>
      </w:pPr>
      <w:ins w:id="99" w:author="danicasinos6@gmail.com" w:date="2022-06-01T12:51:00Z">
        <w:r>
          <w:rPr>
            <w:rFonts w:ascii="Arial" w:hAnsi="Arial" w:cs="Arial"/>
            <w:sz w:val="24"/>
            <w:szCs w:val="24"/>
          </w:rPr>
          <w:t>El desarrollo de este se podría dividir en dos fases</w:t>
        </w:r>
      </w:ins>
    </w:p>
    <w:p w14:paraId="6B9FD44C" w14:textId="77777777" w:rsidR="00B77592" w:rsidRPr="00805972" w:rsidRDefault="00B77592" w:rsidP="00B77592">
      <w:pPr>
        <w:pStyle w:val="Prrafodelista"/>
        <w:shd w:val="clear" w:color="auto" w:fill="FFFFFF" w:themeFill="background1"/>
        <w:rPr>
          <w:ins w:id="100" w:author="danicasinos6@gmail.com" w:date="2022-06-01T12:51:00Z"/>
          <w:rFonts w:ascii="Arial" w:hAnsi="Arial" w:cs="Arial"/>
          <w:sz w:val="24"/>
          <w:szCs w:val="24"/>
        </w:rPr>
      </w:pPr>
    </w:p>
    <w:p w14:paraId="6DA049B0" w14:textId="75407815" w:rsidR="00B77592" w:rsidRPr="00F56089" w:rsidRDefault="00B77592" w:rsidP="008C42F7">
      <w:pPr>
        <w:pStyle w:val="Prrafodelista"/>
        <w:numPr>
          <w:ilvl w:val="1"/>
          <w:numId w:val="26"/>
        </w:numPr>
        <w:shd w:val="clear" w:color="auto" w:fill="F4B083" w:themeFill="accent2" w:themeFillTint="99"/>
        <w:rPr>
          <w:ins w:id="101" w:author="danicasinos6@gmail.com" w:date="2022-06-01T12:51:00Z"/>
          <w:rFonts w:ascii="Arial" w:hAnsi="Arial" w:cs="Arial"/>
          <w:color w:val="FFFFFF" w:themeColor="background1"/>
          <w:sz w:val="32"/>
          <w:szCs w:val="32"/>
        </w:rPr>
      </w:pPr>
      <w:ins w:id="102" w:author="danicasinos6@gmail.com" w:date="2022-06-01T12:51:00Z">
        <w:r w:rsidRPr="00F56089">
          <w:rPr>
            <w:rFonts w:ascii="Arial" w:hAnsi="Arial" w:cs="Arial"/>
            <w:color w:val="FFFFFF" w:themeColor="background1"/>
            <w:sz w:val="32"/>
            <w:szCs w:val="32"/>
          </w:rPr>
          <w:t>Fase de diseño – 04 de abril a 17 de abril</w:t>
        </w:r>
      </w:ins>
    </w:p>
    <w:p w14:paraId="3937DC4D" w14:textId="59A9CB59" w:rsidR="00B77592" w:rsidRDefault="00B77592" w:rsidP="00B77592">
      <w:pPr>
        <w:rPr>
          <w:ins w:id="103" w:author="danicasinos6@gmail.com" w:date="2022-06-01T12:53:00Z"/>
          <w:rFonts w:ascii="Arial" w:hAnsi="Arial" w:cs="Arial"/>
          <w:sz w:val="24"/>
          <w:szCs w:val="24"/>
        </w:rPr>
      </w:pPr>
      <w:ins w:id="104" w:author="danicasinos6@gmail.com" w:date="2022-06-01T12:51:00Z">
        <w:r>
          <w:rPr>
            <w:rFonts w:ascii="Arial" w:hAnsi="Arial" w:cs="Arial"/>
            <w:sz w:val="24"/>
            <w:szCs w:val="24"/>
          </w:rPr>
          <w:t xml:space="preserve">En esta fase se han realizado los diseños tanto de la base de datos que gestionará los datos de la web, tanto como la interfaz gráfica </w:t>
        </w:r>
      </w:ins>
      <w:ins w:id="105" w:author="danicasinos6@gmail.com" w:date="2022-06-01T12:52:00Z">
        <w:r>
          <w:rPr>
            <w:rFonts w:ascii="Arial" w:hAnsi="Arial" w:cs="Arial"/>
            <w:sz w:val="24"/>
            <w:szCs w:val="24"/>
          </w:rPr>
          <w:t>con la que trabajará el usuario.</w:t>
        </w:r>
      </w:ins>
    </w:p>
    <w:p w14:paraId="61EB0127" w14:textId="77777777" w:rsidR="00B77592" w:rsidRDefault="00B77592" w:rsidP="00B77592">
      <w:pPr>
        <w:rPr>
          <w:ins w:id="106" w:author="danicasinos6@gmail.com" w:date="2022-06-01T12:52:00Z"/>
          <w:rFonts w:ascii="Arial" w:hAnsi="Arial" w:cs="Arial"/>
          <w:sz w:val="24"/>
          <w:szCs w:val="24"/>
        </w:rPr>
      </w:pPr>
    </w:p>
    <w:p w14:paraId="3B8F71A8" w14:textId="00A47E3E" w:rsidR="00B77592" w:rsidRDefault="00B77592" w:rsidP="00B77592">
      <w:pPr>
        <w:jc w:val="center"/>
        <w:rPr>
          <w:ins w:id="107" w:author="danicasinos6@gmail.com" w:date="2022-06-01T12:53:00Z"/>
          <w:rFonts w:ascii="Arial" w:hAnsi="Arial" w:cs="Arial"/>
          <w:sz w:val="24"/>
          <w:szCs w:val="24"/>
        </w:rPr>
      </w:pPr>
      <w:ins w:id="108" w:author="danicasinos6@gmail.com" w:date="2022-06-01T12:53:00Z">
        <w:r>
          <w:rPr>
            <w:noProof/>
          </w:rPr>
          <w:drawing>
            <wp:inline distT="0" distB="0" distL="0" distR="0" wp14:anchorId="17145504" wp14:editId="2EE2547F">
              <wp:extent cx="4623759" cy="376926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6212" cy="3787567"/>
                      </a:xfrm>
                      <a:prstGeom prst="rect">
                        <a:avLst/>
                      </a:prstGeom>
                      <a:noFill/>
                      <a:ln>
                        <a:noFill/>
                      </a:ln>
                    </pic:spPr>
                  </pic:pic>
                </a:graphicData>
              </a:graphic>
            </wp:inline>
          </w:drawing>
        </w:r>
      </w:ins>
    </w:p>
    <w:p w14:paraId="418BB2EA" w14:textId="23DAB224" w:rsidR="00B77592" w:rsidRDefault="00063236" w:rsidP="00B77592">
      <w:pPr>
        <w:pStyle w:val="Subttulo"/>
        <w:jc w:val="center"/>
        <w:rPr>
          <w:ins w:id="109" w:author="danicasinos6@gmail.com" w:date="2022-06-01T12:54:00Z"/>
          <w:rStyle w:val="nfasissutil"/>
        </w:rPr>
      </w:pPr>
      <w:r>
        <w:rPr>
          <w:rStyle w:val="nfasissutil"/>
        </w:rPr>
        <w:t xml:space="preserve">1. </w:t>
      </w:r>
      <w:ins w:id="110" w:author="danicasinos6@gmail.com" w:date="2022-06-01T12:53:00Z">
        <w:r w:rsidR="00B77592" w:rsidRPr="00B77592">
          <w:rPr>
            <w:rStyle w:val="nfasissutil"/>
            <w:rPrChange w:id="111" w:author="danicasinos6@gmail.com" w:date="2022-06-01T12:54:00Z">
              <w:rPr/>
            </w:rPrChange>
          </w:rPr>
          <w:t>Diseño Entidad-Relación de la BBDD</w:t>
        </w:r>
      </w:ins>
    </w:p>
    <w:p w14:paraId="64288912" w14:textId="0AF1D5A0" w:rsidR="00195828" w:rsidRDefault="00195828">
      <w:pPr>
        <w:spacing w:after="0" w:line="240" w:lineRule="auto"/>
        <w:rPr>
          <w:ins w:id="112" w:author="danicasinos6@gmail.com" w:date="2022-06-01T12:54:00Z"/>
          <w:color w:val="5A5A5A" w:themeColor="text1" w:themeTint="A5"/>
          <w:spacing w:val="15"/>
        </w:rPr>
      </w:pPr>
      <w:ins w:id="113" w:author="danicasinos6@gmail.com" w:date="2022-06-01T12:54:00Z">
        <w:r>
          <w:br w:type="page"/>
        </w:r>
      </w:ins>
    </w:p>
    <w:p w14:paraId="7A9D1CC2" w14:textId="77777777" w:rsidR="00B77592" w:rsidRPr="00B77592" w:rsidRDefault="00B77592">
      <w:pPr>
        <w:pStyle w:val="Subttulo"/>
        <w:rPr>
          <w:ins w:id="114" w:author="danicasinos6@gmail.com" w:date="2022-06-01T12:51:00Z"/>
        </w:rPr>
        <w:pPrChange w:id="115" w:author="danicasinos6@gmail.com" w:date="2022-06-01T12:54:00Z">
          <w:pPr/>
        </w:pPrChange>
      </w:pPr>
    </w:p>
    <w:p w14:paraId="69AA67AA" w14:textId="77777777" w:rsidR="00987D78" w:rsidRDefault="00987D78" w:rsidP="00987D78">
      <w:pPr>
        <w:shd w:val="clear" w:color="auto" w:fill="FFFFFF" w:themeFill="background1"/>
        <w:rPr>
          <w:ins w:id="116" w:author="danicasinos6@gmail.com" w:date="2022-06-01T12:42:00Z"/>
          <w:rFonts w:ascii="Arial" w:hAnsi="Arial" w:cs="Arial"/>
          <w:color w:val="FFFFFF" w:themeColor="background1"/>
          <w:sz w:val="32"/>
          <w:szCs w:val="32"/>
        </w:rPr>
      </w:pPr>
    </w:p>
    <w:p w14:paraId="53602A99" w14:textId="0DD9DFC2" w:rsidR="00987D78" w:rsidRDefault="00195828" w:rsidP="00987D78">
      <w:pPr>
        <w:shd w:val="clear" w:color="auto" w:fill="FFFFFF" w:themeFill="background1"/>
        <w:rPr>
          <w:ins w:id="117" w:author="danicasinos6@gmail.com" w:date="2022-06-01T12:57:00Z"/>
          <w:rFonts w:ascii="Arial" w:hAnsi="Arial" w:cs="Arial"/>
          <w:color w:val="FFFFFF" w:themeColor="background1"/>
          <w:sz w:val="32"/>
          <w:szCs w:val="32"/>
        </w:rPr>
      </w:pPr>
      <w:ins w:id="118" w:author="danicasinos6@gmail.com" w:date="2022-06-01T12:57:00Z">
        <w:r>
          <w:rPr>
            <w:noProof/>
          </w:rPr>
          <w:drawing>
            <wp:inline distT="0" distB="0" distL="0" distR="0" wp14:anchorId="3982C31B" wp14:editId="0BE7A757">
              <wp:extent cx="5758815" cy="641794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8815" cy="6417945"/>
                      </a:xfrm>
                      <a:prstGeom prst="rect">
                        <a:avLst/>
                      </a:prstGeom>
                      <a:noFill/>
                      <a:ln>
                        <a:noFill/>
                      </a:ln>
                    </pic:spPr>
                  </pic:pic>
                </a:graphicData>
              </a:graphic>
            </wp:inline>
          </w:drawing>
        </w:r>
      </w:ins>
    </w:p>
    <w:p w14:paraId="7A69BC49" w14:textId="554CECB2" w:rsidR="00195828" w:rsidRPr="00195828" w:rsidRDefault="004D2F3B">
      <w:pPr>
        <w:shd w:val="clear" w:color="auto" w:fill="FFFFFF" w:themeFill="background1"/>
        <w:jc w:val="center"/>
        <w:rPr>
          <w:ins w:id="119" w:author="danicasinos6@gmail.com" w:date="2022-06-01T12:42:00Z"/>
          <w:rStyle w:val="nfasissutil"/>
          <w:rFonts w:ascii="Calibri" w:hAnsi="Calibri"/>
          <w:sz w:val="22"/>
          <w:szCs w:val="22"/>
          <w:rPrChange w:id="120" w:author="danicasinos6@gmail.com" w:date="2022-06-01T12:57:00Z">
            <w:rPr>
              <w:ins w:id="121" w:author="danicasinos6@gmail.com" w:date="2022-06-01T12:42:00Z"/>
              <w:rFonts w:ascii="Arial" w:hAnsi="Arial" w:cs="Arial"/>
              <w:color w:val="FFFFFF" w:themeColor="background1"/>
              <w:sz w:val="32"/>
              <w:szCs w:val="32"/>
            </w:rPr>
          </w:rPrChange>
        </w:rPr>
        <w:pPrChange w:id="122" w:author="danicasinos6@gmail.com" w:date="2022-06-01T12:57:00Z">
          <w:pPr>
            <w:shd w:val="clear" w:color="auto" w:fill="FFFFFF" w:themeFill="background1"/>
          </w:pPr>
        </w:pPrChange>
      </w:pPr>
      <w:r>
        <w:rPr>
          <w:rStyle w:val="nfasissutil"/>
        </w:rPr>
        <w:t xml:space="preserve">2. </w:t>
      </w:r>
      <w:ins w:id="123" w:author="danicasinos6@gmail.com" w:date="2022-06-01T12:57:00Z">
        <w:r w:rsidR="00195828">
          <w:rPr>
            <w:rStyle w:val="nfasissutil"/>
          </w:rPr>
          <w:t>Mockup inicial de la interfaz gráfica</w:t>
        </w:r>
      </w:ins>
    </w:p>
    <w:p w14:paraId="32971DB2" w14:textId="16F12B93" w:rsidR="00195828" w:rsidRDefault="00195828">
      <w:pPr>
        <w:spacing w:after="0" w:line="240" w:lineRule="auto"/>
        <w:rPr>
          <w:ins w:id="124" w:author="danicasinos6@gmail.com" w:date="2022-06-01T14:24:00Z"/>
          <w:rFonts w:ascii="Arial" w:hAnsi="Arial" w:cs="Arial"/>
          <w:color w:val="FFFFFF" w:themeColor="background1"/>
          <w:sz w:val="32"/>
          <w:szCs w:val="32"/>
        </w:rPr>
      </w:pPr>
      <w:ins w:id="125" w:author="danicasinos6@gmail.com" w:date="2022-06-01T12:57:00Z">
        <w:r>
          <w:rPr>
            <w:rFonts w:ascii="Arial" w:hAnsi="Arial" w:cs="Arial"/>
            <w:color w:val="FFFFFF" w:themeColor="background1"/>
            <w:sz w:val="32"/>
            <w:szCs w:val="32"/>
          </w:rPr>
          <w:br w:type="page"/>
        </w:r>
      </w:ins>
    </w:p>
    <w:p w14:paraId="3D216FAF" w14:textId="77777777" w:rsidR="004D3AC8" w:rsidRDefault="004D3AC8">
      <w:pPr>
        <w:spacing w:after="0" w:line="240" w:lineRule="auto"/>
        <w:rPr>
          <w:ins w:id="126" w:author="danicasinos6@gmail.com" w:date="2022-06-01T12:57:00Z"/>
          <w:rFonts w:ascii="Arial" w:hAnsi="Arial" w:cs="Arial"/>
          <w:color w:val="FFFFFF" w:themeColor="background1"/>
          <w:sz w:val="32"/>
          <w:szCs w:val="32"/>
        </w:rPr>
      </w:pP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Change w:id="127" w:author="danicasinos6@gmail.com" w:date="2022-06-01T14:24:00Z">
          <w:tblPr>
            <w:tblStyle w:val="Tablaconcuadrcula"/>
            <w:tblW w:w="0" w:type="auto"/>
            <w:tblLook w:val="04A0" w:firstRow="1" w:lastRow="0" w:firstColumn="1" w:lastColumn="0" w:noHBand="0" w:noVBand="1"/>
          </w:tblPr>
        </w:tblPrChange>
      </w:tblPr>
      <w:tblGrid>
        <w:gridCol w:w="4726"/>
        <w:gridCol w:w="4333"/>
        <w:tblGridChange w:id="128">
          <w:tblGrid>
            <w:gridCol w:w="4726"/>
            <w:gridCol w:w="4559"/>
          </w:tblGrid>
        </w:tblGridChange>
      </w:tblGrid>
      <w:tr w:rsidR="00C83BCB" w14:paraId="05E5E3A4" w14:textId="77777777" w:rsidTr="004D3AC8">
        <w:trPr>
          <w:ins w:id="129" w:author="danicasinos6@gmail.com" w:date="2022-06-01T14:21:00Z"/>
        </w:trPr>
        <w:tc>
          <w:tcPr>
            <w:tcW w:w="9285" w:type="dxa"/>
            <w:gridSpan w:val="2"/>
            <w:shd w:val="clear" w:color="auto" w:fill="auto"/>
            <w:tcPrChange w:id="130" w:author="danicasinos6@gmail.com" w:date="2022-06-01T14:24:00Z">
              <w:tcPr>
                <w:tcW w:w="9285" w:type="dxa"/>
                <w:gridSpan w:val="2"/>
              </w:tcPr>
            </w:tcPrChange>
          </w:tcPr>
          <w:p w14:paraId="1E8F98CE" w14:textId="63839057" w:rsidR="00C83BCB" w:rsidRDefault="00C83BCB" w:rsidP="00BC62EA">
            <w:pPr>
              <w:pStyle w:val="Prrafodelista"/>
              <w:ind w:left="0"/>
              <w:jc w:val="center"/>
              <w:rPr>
                <w:ins w:id="131" w:author="danicasinos6@gmail.com" w:date="2022-06-01T14:21:00Z"/>
                <w:rFonts w:ascii="Arial" w:hAnsi="Arial" w:cs="Arial"/>
                <w:sz w:val="24"/>
                <w:szCs w:val="24"/>
              </w:rPr>
            </w:pPr>
            <w:ins w:id="132" w:author="danicasinos6@gmail.com" w:date="2022-06-01T14:21:00Z">
              <w:r>
                <w:rPr>
                  <w:noProof/>
                </w:rPr>
                <w:drawing>
                  <wp:inline distT="0" distB="0" distL="0" distR="0" wp14:anchorId="49455529" wp14:editId="516D282B">
                    <wp:extent cx="4493895" cy="59522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9415" cy="629067"/>
                            </a:xfrm>
                            <a:prstGeom prst="rect">
                              <a:avLst/>
                            </a:prstGeom>
                            <a:noFill/>
                            <a:ln>
                              <a:noFill/>
                            </a:ln>
                          </pic:spPr>
                        </pic:pic>
                      </a:graphicData>
                    </a:graphic>
                  </wp:inline>
                </w:drawing>
              </w:r>
            </w:ins>
          </w:p>
        </w:tc>
      </w:tr>
      <w:tr w:rsidR="00C83BCB" w14:paraId="7F30C02A" w14:textId="77777777" w:rsidTr="004D3AC8">
        <w:trPr>
          <w:ins w:id="133" w:author="danicasinos6@gmail.com" w:date="2022-06-01T14:20:00Z"/>
        </w:trPr>
        <w:tc>
          <w:tcPr>
            <w:tcW w:w="4726" w:type="dxa"/>
            <w:shd w:val="clear" w:color="auto" w:fill="auto"/>
            <w:vAlign w:val="center"/>
            <w:tcPrChange w:id="134" w:author="danicasinos6@gmail.com" w:date="2022-06-01T14:24:00Z">
              <w:tcPr>
                <w:tcW w:w="4726" w:type="dxa"/>
                <w:vAlign w:val="center"/>
              </w:tcPr>
            </w:tcPrChange>
          </w:tcPr>
          <w:p w14:paraId="1A4FAD9D" w14:textId="60751F96" w:rsidR="00C83BCB" w:rsidRDefault="00C83BCB">
            <w:pPr>
              <w:pStyle w:val="Prrafodelista"/>
              <w:shd w:val="clear" w:color="auto" w:fill="FFFFFF" w:themeFill="background1"/>
              <w:ind w:left="0"/>
              <w:jc w:val="left"/>
              <w:rPr>
                <w:ins w:id="135" w:author="danicasinos6@gmail.com" w:date="2022-06-01T14:20:00Z"/>
                <w:rFonts w:ascii="Arial" w:hAnsi="Arial" w:cs="Arial"/>
                <w:sz w:val="24"/>
                <w:szCs w:val="24"/>
              </w:rPr>
              <w:pPrChange w:id="136" w:author="danicasinos6@gmail.com" w:date="2022-06-01T14:22:00Z">
                <w:pPr>
                  <w:pStyle w:val="Prrafodelista"/>
                  <w:shd w:val="clear" w:color="auto" w:fill="FFFFFF" w:themeFill="background1"/>
                  <w:ind w:left="0"/>
                  <w:jc w:val="center"/>
                </w:pPr>
              </w:pPrChange>
            </w:pPr>
          </w:p>
          <w:p w14:paraId="7DC42364" w14:textId="77777777" w:rsidR="00C83BCB" w:rsidRDefault="00C83BCB">
            <w:pPr>
              <w:pStyle w:val="Prrafodelista"/>
              <w:shd w:val="clear" w:color="auto" w:fill="FFFFFF" w:themeFill="background1"/>
              <w:ind w:left="0"/>
              <w:jc w:val="left"/>
              <w:rPr>
                <w:ins w:id="137" w:author="danicasinos6@gmail.com" w:date="2022-06-01T14:20:00Z"/>
                <w:noProof/>
              </w:rPr>
              <w:pPrChange w:id="138" w:author="danicasinos6@gmail.com" w:date="2022-06-01T14:22:00Z">
                <w:pPr>
                  <w:pStyle w:val="Prrafodelista"/>
                  <w:shd w:val="clear" w:color="auto" w:fill="FFFFFF" w:themeFill="background1"/>
                  <w:ind w:left="0"/>
                  <w:jc w:val="center"/>
                </w:pPr>
              </w:pPrChange>
            </w:pPr>
          </w:p>
          <w:p w14:paraId="688EBED8" w14:textId="77777777" w:rsidR="00C83BCB" w:rsidRDefault="00C83BCB">
            <w:pPr>
              <w:pStyle w:val="Prrafodelista"/>
              <w:shd w:val="clear" w:color="auto" w:fill="FFFFFF" w:themeFill="background1"/>
              <w:ind w:left="0"/>
              <w:jc w:val="left"/>
              <w:rPr>
                <w:ins w:id="139" w:author="danicasinos6@gmail.com" w:date="2022-06-01T14:20:00Z"/>
                <w:rFonts w:ascii="Arial" w:hAnsi="Arial" w:cs="Arial"/>
                <w:sz w:val="24"/>
                <w:szCs w:val="24"/>
              </w:rPr>
              <w:pPrChange w:id="140" w:author="danicasinos6@gmail.com" w:date="2022-06-01T14:22:00Z">
                <w:pPr>
                  <w:pStyle w:val="Prrafodelista"/>
                  <w:shd w:val="clear" w:color="auto" w:fill="FFFFFF" w:themeFill="background1"/>
                  <w:ind w:left="0"/>
                  <w:jc w:val="center"/>
                </w:pPr>
              </w:pPrChange>
            </w:pPr>
            <w:ins w:id="141" w:author="danicasinos6@gmail.com" w:date="2022-06-01T14:20:00Z">
              <w:r>
                <w:rPr>
                  <w:noProof/>
                </w:rPr>
                <w:drawing>
                  <wp:inline distT="0" distB="0" distL="0" distR="0" wp14:anchorId="45560F64" wp14:editId="689DC5A6">
                    <wp:extent cx="2863970" cy="18018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1016"/>
                            <a:stretch/>
                          </pic:blipFill>
                          <pic:spPr bwMode="auto">
                            <a:xfrm>
                              <a:off x="0" y="0"/>
                              <a:ext cx="2874528" cy="1808477"/>
                            </a:xfrm>
                            <a:prstGeom prst="rect">
                              <a:avLst/>
                            </a:prstGeom>
                            <a:noFill/>
                            <a:ln>
                              <a:noFill/>
                            </a:ln>
                            <a:extLst>
                              <a:ext uri="{53640926-AAD7-44D8-BBD7-CCE9431645EC}">
                                <a14:shadowObscured xmlns:a14="http://schemas.microsoft.com/office/drawing/2010/main"/>
                              </a:ext>
                            </a:extLst>
                          </pic:spPr>
                        </pic:pic>
                      </a:graphicData>
                    </a:graphic>
                  </wp:inline>
                </w:drawing>
              </w:r>
            </w:ins>
          </w:p>
          <w:p w14:paraId="473C46B3" w14:textId="77777777" w:rsidR="00C83BCB" w:rsidRDefault="00C83BCB" w:rsidP="00C83BCB">
            <w:pPr>
              <w:pStyle w:val="Prrafodelista"/>
              <w:shd w:val="clear" w:color="auto" w:fill="FFFFFF" w:themeFill="background1"/>
              <w:jc w:val="left"/>
              <w:rPr>
                <w:ins w:id="142" w:author="danicasinos6@gmail.com" w:date="2022-06-01T14:20:00Z"/>
                <w:rFonts w:ascii="Arial" w:hAnsi="Arial" w:cs="Arial"/>
                <w:sz w:val="24"/>
                <w:szCs w:val="24"/>
              </w:rPr>
            </w:pPr>
          </w:p>
          <w:p w14:paraId="6E711FE2" w14:textId="5C47C26B" w:rsidR="00C83BCB" w:rsidRPr="00B92545" w:rsidRDefault="004D2F3B">
            <w:pPr>
              <w:pStyle w:val="Prrafodelista"/>
              <w:shd w:val="clear" w:color="auto" w:fill="FFFFFF" w:themeFill="background1"/>
              <w:jc w:val="left"/>
              <w:rPr>
                <w:ins w:id="143" w:author="danicasinos6@gmail.com" w:date="2022-06-01T14:20:00Z"/>
                <w:rStyle w:val="nfasissutil"/>
                <w:rFonts w:ascii="Calibri" w:hAnsi="Calibri"/>
                <w:sz w:val="22"/>
                <w:szCs w:val="22"/>
              </w:rPr>
              <w:pPrChange w:id="144" w:author="danicasinos6@gmail.com" w:date="2022-06-01T14:22:00Z">
                <w:pPr>
                  <w:pStyle w:val="Prrafodelista"/>
                  <w:shd w:val="clear" w:color="auto" w:fill="FFFFFF" w:themeFill="background1"/>
                  <w:jc w:val="center"/>
                </w:pPr>
              </w:pPrChange>
            </w:pPr>
            <w:r>
              <w:rPr>
                <w:rStyle w:val="nfasissutil"/>
              </w:rPr>
              <w:t xml:space="preserve">3. </w:t>
            </w:r>
            <w:ins w:id="145" w:author="danicasinos6@gmail.com" w:date="2022-06-01T14:20:00Z">
              <w:r w:rsidR="00C83BCB">
                <w:rPr>
                  <w:rStyle w:val="nfasissutil"/>
                </w:rPr>
                <w:t>Gama de colores utilizados para la web</w:t>
              </w:r>
            </w:ins>
          </w:p>
          <w:p w14:paraId="237A5E68" w14:textId="77777777" w:rsidR="00C83BCB" w:rsidRDefault="00C83BCB">
            <w:pPr>
              <w:pStyle w:val="Prrafodelista"/>
              <w:ind w:left="0"/>
              <w:jc w:val="left"/>
              <w:rPr>
                <w:ins w:id="146" w:author="danicasinos6@gmail.com" w:date="2022-06-01T14:20:00Z"/>
                <w:rFonts w:ascii="Arial" w:hAnsi="Arial" w:cs="Arial"/>
                <w:sz w:val="24"/>
                <w:szCs w:val="24"/>
              </w:rPr>
              <w:pPrChange w:id="147" w:author="danicasinos6@gmail.com" w:date="2022-06-01T14:22:00Z">
                <w:pPr>
                  <w:pStyle w:val="Prrafodelista"/>
                  <w:ind w:left="0"/>
                  <w:jc w:val="center"/>
                </w:pPr>
              </w:pPrChange>
            </w:pPr>
          </w:p>
        </w:tc>
        <w:tc>
          <w:tcPr>
            <w:tcW w:w="4559" w:type="dxa"/>
            <w:shd w:val="clear" w:color="auto" w:fill="auto"/>
            <w:tcPrChange w:id="148" w:author="danicasinos6@gmail.com" w:date="2022-06-01T14:24:00Z">
              <w:tcPr>
                <w:tcW w:w="4559" w:type="dxa"/>
              </w:tcPr>
            </w:tcPrChange>
          </w:tcPr>
          <w:p w14:paraId="261390EC" w14:textId="2EB941E8" w:rsidR="00C83BCB" w:rsidRDefault="00C83BCB" w:rsidP="00BC62EA">
            <w:pPr>
              <w:pStyle w:val="Prrafodelista"/>
              <w:ind w:left="0"/>
              <w:jc w:val="center"/>
              <w:rPr>
                <w:ins w:id="149" w:author="danicasinos6@gmail.com" w:date="2022-06-01T14:22:00Z"/>
                <w:rFonts w:ascii="Arial" w:hAnsi="Arial" w:cs="Arial"/>
                <w:sz w:val="24"/>
                <w:szCs w:val="24"/>
              </w:rPr>
            </w:pPr>
            <w:ins w:id="150" w:author="danicasinos6@gmail.com" w:date="2022-06-01T14:22:00Z">
              <w:r>
                <w:rPr>
                  <w:noProof/>
                </w:rPr>
                <w:drawing>
                  <wp:inline distT="0" distB="0" distL="0" distR="0" wp14:anchorId="26C3E40F" wp14:editId="1B31DE53">
                    <wp:extent cx="1795343" cy="112480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0623" cy="1140647"/>
                            </a:xfrm>
                            <a:prstGeom prst="rect">
                              <a:avLst/>
                            </a:prstGeom>
                            <a:noFill/>
                            <a:ln>
                              <a:noFill/>
                            </a:ln>
                          </pic:spPr>
                        </pic:pic>
                      </a:graphicData>
                    </a:graphic>
                  </wp:inline>
                </w:drawing>
              </w:r>
            </w:ins>
          </w:p>
          <w:p w14:paraId="14221FA0" w14:textId="59B2FA9C" w:rsidR="00C83BCB" w:rsidRDefault="004D2F3B" w:rsidP="00BC62EA">
            <w:pPr>
              <w:pStyle w:val="Prrafodelista"/>
              <w:ind w:left="0"/>
              <w:jc w:val="center"/>
              <w:rPr>
                <w:ins w:id="151" w:author="danicasinos6@gmail.com" w:date="2022-06-01T14:23:00Z"/>
                <w:rStyle w:val="nfasissutil"/>
              </w:rPr>
            </w:pPr>
            <w:r>
              <w:rPr>
                <w:rStyle w:val="nfasissutil"/>
              </w:rPr>
              <w:t xml:space="preserve">4. </w:t>
            </w:r>
            <w:ins w:id="152" w:author="danicasinos6@gmail.com" w:date="2022-06-01T14:22:00Z">
              <w:r w:rsidR="00C83BCB">
                <w:rPr>
                  <w:rStyle w:val="nfasissutil"/>
                </w:rPr>
                <w:t>Logo nº1</w:t>
              </w:r>
            </w:ins>
          </w:p>
          <w:p w14:paraId="3E9521EA" w14:textId="77777777" w:rsidR="00C83BCB" w:rsidRPr="00C83BCB" w:rsidRDefault="00C83BCB" w:rsidP="00BC62EA">
            <w:pPr>
              <w:pStyle w:val="Prrafodelista"/>
              <w:ind w:left="0"/>
              <w:jc w:val="center"/>
              <w:rPr>
                <w:ins w:id="153" w:author="danicasinos6@gmail.com" w:date="2022-06-01T14:22:00Z"/>
                <w:rStyle w:val="nfasissutil"/>
                <w:rPrChange w:id="154" w:author="danicasinos6@gmail.com" w:date="2022-06-01T14:22:00Z">
                  <w:rPr>
                    <w:ins w:id="155" w:author="danicasinos6@gmail.com" w:date="2022-06-01T14:22:00Z"/>
                    <w:rFonts w:ascii="Arial" w:hAnsi="Arial" w:cs="Arial"/>
                    <w:sz w:val="24"/>
                    <w:szCs w:val="24"/>
                  </w:rPr>
                </w:rPrChange>
              </w:rPr>
            </w:pPr>
          </w:p>
          <w:p w14:paraId="2C561DD5" w14:textId="77777777" w:rsidR="00C83BCB" w:rsidRDefault="00C83BCB" w:rsidP="00BC62EA">
            <w:pPr>
              <w:pStyle w:val="Prrafodelista"/>
              <w:ind w:left="0"/>
              <w:jc w:val="center"/>
              <w:rPr>
                <w:ins w:id="156" w:author="danicasinos6@gmail.com" w:date="2022-06-01T14:23:00Z"/>
                <w:rFonts w:ascii="Arial" w:hAnsi="Arial" w:cs="Arial"/>
                <w:sz w:val="24"/>
                <w:szCs w:val="24"/>
              </w:rPr>
            </w:pPr>
            <w:ins w:id="157" w:author="danicasinos6@gmail.com" w:date="2022-06-01T14:22:00Z">
              <w:r>
                <w:rPr>
                  <w:noProof/>
                </w:rPr>
                <w:drawing>
                  <wp:inline distT="0" distB="0" distL="0" distR="0" wp14:anchorId="4410DED4" wp14:editId="7FEA96CF">
                    <wp:extent cx="1825953" cy="114633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2807" cy="1163190"/>
                            </a:xfrm>
                            <a:prstGeom prst="rect">
                              <a:avLst/>
                            </a:prstGeom>
                            <a:noFill/>
                            <a:ln>
                              <a:noFill/>
                            </a:ln>
                          </pic:spPr>
                        </pic:pic>
                      </a:graphicData>
                    </a:graphic>
                  </wp:inline>
                </w:drawing>
              </w:r>
            </w:ins>
          </w:p>
          <w:p w14:paraId="288486B6" w14:textId="48D4435E" w:rsidR="00C83BCB" w:rsidRPr="00C83BCB" w:rsidRDefault="004D2F3B" w:rsidP="00BC62EA">
            <w:pPr>
              <w:pStyle w:val="Prrafodelista"/>
              <w:ind w:left="0"/>
              <w:jc w:val="center"/>
              <w:rPr>
                <w:ins w:id="158" w:author="danicasinos6@gmail.com" w:date="2022-06-01T14:20:00Z"/>
                <w:rFonts w:ascii="Calibri" w:hAnsi="Calibri"/>
                <w:i/>
                <w:iCs/>
                <w:color w:val="404040" w:themeColor="text1" w:themeTint="BF"/>
                <w:sz w:val="22"/>
                <w:szCs w:val="22"/>
                <w:rPrChange w:id="159" w:author="danicasinos6@gmail.com" w:date="2022-06-01T14:23:00Z">
                  <w:rPr>
                    <w:ins w:id="160" w:author="danicasinos6@gmail.com" w:date="2022-06-01T14:20:00Z"/>
                    <w:rFonts w:ascii="Arial" w:hAnsi="Arial" w:cs="Arial"/>
                    <w:sz w:val="24"/>
                    <w:szCs w:val="24"/>
                  </w:rPr>
                </w:rPrChange>
              </w:rPr>
            </w:pPr>
            <w:r>
              <w:rPr>
                <w:rStyle w:val="nfasissutil"/>
              </w:rPr>
              <w:t xml:space="preserve">5. </w:t>
            </w:r>
            <w:ins w:id="161" w:author="danicasinos6@gmail.com" w:date="2022-06-01T14:23:00Z">
              <w:r w:rsidR="00C83BCB">
                <w:rPr>
                  <w:rStyle w:val="nfasissutil"/>
                </w:rPr>
                <w:t>Logo nº2</w:t>
              </w:r>
            </w:ins>
          </w:p>
        </w:tc>
      </w:tr>
    </w:tbl>
    <w:p w14:paraId="7B9D83B5" w14:textId="40AC2F4C" w:rsidR="007B60E1" w:rsidRDefault="007B60E1" w:rsidP="00BC62EA">
      <w:pPr>
        <w:pStyle w:val="Prrafodelista"/>
        <w:shd w:val="clear" w:color="auto" w:fill="FFFFFF" w:themeFill="background1"/>
        <w:ind w:left="0"/>
        <w:jc w:val="center"/>
        <w:rPr>
          <w:ins w:id="162" w:author="danicasinos6@gmail.com" w:date="2022-06-01T13:05:00Z"/>
          <w:rFonts w:ascii="Arial" w:hAnsi="Arial" w:cs="Arial"/>
          <w:sz w:val="24"/>
          <w:szCs w:val="24"/>
        </w:rPr>
      </w:pPr>
    </w:p>
    <w:p w14:paraId="104D355E" w14:textId="1A63C649" w:rsidR="000224DE" w:rsidRDefault="005C76E8" w:rsidP="000224DE">
      <w:pPr>
        <w:pStyle w:val="Prrafodelista"/>
        <w:shd w:val="clear" w:color="auto" w:fill="FFFFFF" w:themeFill="background1"/>
        <w:ind w:left="0"/>
        <w:jc w:val="left"/>
        <w:rPr>
          <w:rFonts w:ascii="Arial" w:hAnsi="Arial" w:cs="Arial"/>
          <w:sz w:val="24"/>
          <w:szCs w:val="24"/>
        </w:rPr>
      </w:pPr>
      <w:r>
        <w:rPr>
          <w:rFonts w:ascii="Arial" w:hAnsi="Arial" w:cs="Arial"/>
          <w:sz w:val="24"/>
          <w:szCs w:val="24"/>
        </w:rPr>
        <w:t>Tipografía</w:t>
      </w:r>
      <w:r w:rsidR="000224DE">
        <w:rPr>
          <w:rFonts w:ascii="Arial" w:hAnsi="Arial" w:cs="Arial"/>
          <w:sz w:val="24"/>
          <w:szCs w:val="24"/>
        </w:rPr>
        <w:t>s usadas</w:t>
      </w:r>
      <w:r>
        <w:rPr>
          <w:rFonts w:ascii="Arial" w:hAnsi="Arial" w:cs="Arial"/>
          <w:sz w:val="24"/>
          <w:szCs w:val="24"/>
        </w:rPr>
        <w:t>:</w:t>
      </w:r>
    </w:p>
    <w:p w14:paraId="00BA900D" w14:textId="77777777" w:rsidR="000224DE" w:rsidRDefault="000224DE" w:rsidP="000224DE">
      <w:pPr>
        <w:pStyle w:val="Prrafodelista"/>
        <w:shd w:val="clear" w:color="auto" w:fill="FFFFFF" w:themeFill="background1"/>
        <w:ind w:left="0"/>
        <w:jc w:val="left"/>
        <w:rPr>
          <w:rFonts w:ascii="Arial" w:hAnsi="Arial" w:cs="Arial"/>
          <w:sz w:val="24"/>
          <w:szCs w:val="24"/>
        </w:rPr>
      </w:pPr>
    </w:p>
    <w:p w14:paraId="4A2CFCB9" w14:textId="641CDC20" w:rsidR="005C76E8" w:rsidRPr="000224DE" w:rsidRDefault="005C76E8" w:rsidP="000224DE">
      <w:pPr>
        <w:pStyle w:val="Prrafodelista"/>
        <w:numPr>
          <w:ilvl w:val="0"/>
          <w:numId w:val="18"/>
        </w:numPr>
        <w:shd w:val="clear" w:color="auto" w:fill="FFFFFF" w:themeFill="background1"/>
        <w:jc w:val="left"/>
        <w:rPr>
          <w:rFonts w:ascii="Arial" w:hAnsi="Arial" w:cs="Arial"/>
          <w:sz w:val="24"/>
          <w:szCs w:val="24"/>
        </w:rPr>
      </w:pPr>
      <w:r>
        <w:rPr>
          <w:rFonts w:ascii="Arial" w:hAnsi="Arial" w:cs="Arial"/>
          <w:sz w:val="24"/>
          <w:szCs w:val="24"/>
        </w:rPr>
        <w:t xml:space="preserve"> Oswald (Anchuras 200, 400, 700)</w:t>
      </w:r>
      <w:r w:rsidR="000224DE">
        <w:rPr>
          <w:rFonts w:ascii="Arial" w:hAnsi="Arial" w:cs="Arial"/>
          <w:sz w:val="24"/>
          <w:szCs w:val="24"/>
        </w:rPr>
        <w:t xml:space="preserve">: </w:t>
      </w:r>
      <w:hyperlink r:id="rId18" w:history="1">
        <w:r w:rsidR="000224DE" w:rsidRPr="00124ADF">
          <w:rPr>
            <w:rStyle w:val="Hipervnculo"/>
            <w:rFonts w:ascii="Arial" w:hAnsi="Arial" w:cs="Arial"/>
            <w:sz w:val="24"/>
            <w:szCs w:val="24"/>
          </w:rPr>
          <w:t>https://fonts.google.com/specimen/Oswald</w:t>
        </w:r>
      </w:hyperlink>
    </w:p>
    <w:p w14:paraId="5E0FBC0E" w14:textId="77777777" w:rsidR="000224DE" w:rsidRDefault="000224DE" w:rsidP="000224DE">
      <w:pPr>
        <w:pStyle w:val="Prrafodelista"/>
        <w:shd w:val="clear" w:color="auto" w:fill="FFFFFF" w:themeFill="background1"/>
        <w:jc w:val="left"/>
        <w:rPr>
          <w:ins w:id="163" w:author="danicasinos6@gmail.com" w:date="2022-06-01T13:04:00Z"/>
          <w:rFonts w:ascii="Arial" w:hAnsi="Arial" w:cs="Arial"/>
          <w:sz w:val="24"/>
          <w:szCs w:val="24"/>
        </w:rPr>
      </w:pPr>
    </w:p>
    <w:p w14:paraId="5AAA3B7B" w14:textId="77777777" w:rsidR="00BC62EA" w:rsidRPr="00805972" w:rsidRDefault="00BC62EA" w:rsidP="00195828">
      <w:pPr>
        <w:pStyle w:val="Prrafodelista"/>
        <w:shd w:val="clear" w:color="auto" w:fill="FFFFFF" w:themeFill="background1"/>
        <w:rPr>
          <w:ins w:id="164" w:author="danicasinos6@gmail.com" w:date="2022-06-01T12:57:00Z"/>
          <w:rFonts w:ascii="Arial" w:hAnsi="Arial" w:cs="Arial"/>
          <w:sz w:val="24"/>
          <w:szCs w:val="24"/>
        </w:rPr>
      </w:pPr>
    </w:p>
    <w:p w14:paraId="32E10231" w14:textId="2A83369C" w:rsidR="00195828" w:rsidRPr="00F56089" w:rsidRDefault="00195828" w:rsidP="008C42F7">
      <w:pPr>
        <w:pStyle w:val="Prrafodelista"/>
        <w:numPr>
          <w:ilvl w:val="1"/>
          <w:numId w:val="26"/>
        </w:numPr>
        <w:shd w:val="clear" w:color="auto" w:fill="F4B083" w:themeFill="accent2" w:themeFillTint="99"/>
        <w:rPr>
          <w:ins w:id="165" w:author="danicasinos6@gmail.com" w:date="2022-06-01T12:57:00Z"/>
          <w:rFonts w:ascii="Arial" w:hAnsi="Arial" w:cs="Arial"/>
          <w:color w:val="FFFFFF" w:themeColor="background1"/>
          <w:sz w:val="32"/>
          <w:szCs w:val="32"/>
        </w:rPr>
      </w:pPr>
      <w:ins w:id="166" w:author="danicasinos6@gmail.com" w:date="2022-06-01T12:57:00Z">
        <w:r w:rsidRPr="00F56089">
          <w:rPr>
            <w:rFonts w:ascii="Arial" w:hAnsi="Arial" w:cs="Arial"/>
            <w:color w:val="FFFFFF" w:themeColor="background1"/>
            <w:sz w:val="32"/>
            <w:szCs w:val="32"/>
          </w:rPr>
          <w:t xml:space="preserve">Fase de Desarrollo e </w:t>
        </w:r>
      </w:ins>
      <w:ins w:id="167" w:author="danicasinos6@gmail.com" w:date="2022-06-01T12:58:00Z">
        <w:r w:rsidRPr="00F56089">
          <w:rPr>
            <w:rFonts w:ascii="Arial" w:hAnsi="Arial" w:cs="Arial"/>
            <w:color w:val="FFFFFF" w:themeColor="background1"/>
            <w:sz w:val="32"/>
            <w:szCs w:val="32"/>
          </w:rPr>
          <w:t>I</w:t>
        </w:r>
      </w:ins>
      <w:ins w:id="168" w:author="danicasinos6@gmail.com" w:date="2022-06-01T12:57:00Z">
        <w:r w:rsidRPr="00F56089">
          <w:rPr>
            <w:rFonts w:ascii="Arial" w:hAnsi="Arial" w:cs="Arial"/>
            <w:color w:val="FFFFFF" w:themeColor="background1"/>
            <w:sz w:val="32"/>
            <w:szCs w:val="32"/>
          </w:rPr>
          <w:t>mplementación</w:t>
        </w:r>
      </w:ins>
      <w:ins w:id="169" w:author="danicasinos6@gmail.com" w:date="2022-06-01T12:59:00Z">
        <w:r w:rsidRPr="00F56089">
          <w:rPr>
            <w:rFonts w:ascii="Arial" w:hAnsi="Arial" w:cs="Arial"/>
            <w:color w:val="FFFFFF" w:themeColor="background1"/>
            <w:sz w:val="32"/>
            <w:szCs w:val="32"/>
          </w:rPr>
          <w:t xml:space="preserve"> </w:t>
        </w:r>
      </w:ins>
      <w:ins w:id="170" w:author="danicasinos6@gmail.com" w:date="2022-06-01T13:00:00Z">
        <w:r w:rsidR="00BC62EA" w:rsidRPr="00F56089">
          <w:rPr>
            <w:rFonts w:ascii="Arial" w:hAnsi="Arial" w:cs="Arial"/>
            <w:color w:val="FFFFFF" w:themeColor="background1"/>
            <w:sz w:val="32"/>
            <w:szCs w:val="32"/>
          </w:rPr>
          <w:t>- 1</w:t>
        </w:r>
      </w:ins>
      <w:ins w:id="171" w:author="danicasinos6@gmail.com" w:date="2022-06-01T12:58:00Z">
        <w:r w:rsidRPr="00F56089">
          <w:rPr>
            <w:rFonts w:ascii="Arial" w:hAnsi="Arial" w:cs="Arial"/>
            <w:color w:val="FFFFFF" w:themeColor="background1"/>
            <w:sz w:val="32"/>
            <w:szCs w:val="32"/>
          </w:rPr>
          <w:t>8</w:t>
        </w:r>
      </w:ins>
      <w:ins w:id="172" w:author="danicasinos6@gmail.com" w:date="2022-06-01T12:57:00Z">
        <w:r w:rsidRPr="00F56089">
          <w:rPr>
            <w:rFonts w:ascii="Arial" w:hAnsi="Arial" w:cs="Arial"/>
            <w:color w:val="FFFFFF" w:themeColor="background1"/>
            <w:sz w:val="32"/>
            <w:szCs w:val="32"/>
          </w:rPr>
          <w:t xml:space="preserve"> de abril a </w:t>
        </w:r>
      </w:ins>
      <w:ins w:id="173" w:author="danicasinos6@gmail.com" w:date="2022-06-01T12:58:00Z">
        <w:r w:rsidRPr="00F56089">
          <w:rPr>
            <w:rFonts w:ascii="Arial" w:hAnsi="Arial" w:cs="Arial"/>
            <w:color w:val="FFFFFF" w:themeColor="background1"/>
            <w:sz w:val="32"/>
            <w:szCs w:val="32"/>
          </w:rPr>
          <w:t>29 de mayo</w:t>
        </w:r>
      </w:ins>
    </w:p>
    <w:p w14:paraId="7D1DD7C8" w14:textId="134029EC" w:rsidR="00195828" w:rsidRDefault="00195828" w:rsidP="00195828">
      <w:pPr>
        <w:rPr>
          <w:ins w:id="174" w:author="danicasinos6@gmail.com" w:date="2022-06-01T12:57:00Z"/>
          <w:rFonts w:ascii="Arial" w:hAnsi="Arial" w:cs="Arial"/>
          <w:sz w:val="24"/>
          <w:szCs w:val="24"/>
        </w:rPr>
      </w:pPr>
      <w:ins w:id="175" w:author="danicasinos6@gmail.com" w:date="2022-06-01T12:57:00Z">
        <w:r>
          <w:rPr>
            <w:rFonts w:ascii="Arial" w:hAnsi="Arial" w:cs="Arial"/>
            <w:sz w:val="24"/>
            <w:szCs w:val="24"/>
          </w:rPr>
          <w:t xml:space="preserve">En esta fase se </w:t>
        </w:r>
      </w:ins>
      <w:ins w:id="176" w:author="danicasinos6@gmail.com" w:date="2022-06-01T13:00:00Z">
        <w:r w:rsidR="00BC62EA">
          <w:rPr>
            <w:rFonts w:ascii="Arial" w:hAnsi="Arial" w:cs="Arial"/>
            <w:sz w:val="24"/>
            <w:szCs w:val="24"/>
          </w:rPr>
          <w:t>ha desarrollado el código de la aplicación, tanto Bac</w:t>
        </w:r>
      </w:ins>
      <w:ins w:id="177" w:author="danicasinos6@gmail.com" w:date="2022-06-01T13:01:00Z">
        <w:r w:rsidR="00BC62EA">
          <w:rPr>
            <w:rFonts w:ascii="Arial" w:hAnsi="Arial" w:cs="Arial"/>
            <w:sz w:val="24"/>
            <w:szCs w:val="24"/>
          </w:rPr>
          <w:t>k-End como Front-End. No se ha seguido ninguna pauta específica. El diseño de la interfaz se ha ido desarrollando al mismo tiempo que se desar</w:t>
        </w:r>
      </w:ins>
      <w:ins w:id="178" w:author="danicasinos6@gmail.com" w:date="2022-06-01T13:02:00Z">
        <w:r w:rsidR="00BC62EA">
          <w:rPr>
            <w:rFonts w:ascii="Arial" w:hAnsi="Arial" w:cs="Arial"/>
            <w:sz w:val="24"/>
            <w:szCs w:val="24"/>
          </w:rPr>
          <w:t>rollaban las funciones de la web</w:t>
        </w:r>
      </w:ins>
    </w:p>
    <w:p w14:paraId="1AD486F7" w14:textId="6BFC06D3" w:rsidR="00987D78" w:rsidRDefault="007B60E1" w:rsidP="00987D78">
      <w:pPr>
        <w:shd w:val="clear" w:color="auto" w:fill="FFFFFF" w:themeFill="background1"/>
        <w:rPr>
          <w:ins w:id="179" w:author="danicasinos6@gmail.com" w:date="2022-06-01T13:29:00Z"/>
          <w:rFonts w:ascii="Arial" w:hAnsi="Arial" w:cs="Arial"/>
          <w:sz w:val="24"/>
          <w:szCs w:val="24"/>
        </w:rPr>
      </w:pPr>
      <w:ins w:id="180" w:author="danicasinos6@gmail.com" w:date="2022-06-01T13:06:00Z">
        <w:r>
          <w:rPr>
            <w:rFonts w:ascii="Arial" w:hAnsi="Arial" w:cs="Arial"/>
            <w:sz w:val="24"/>
            <w:szCs w:val="24"/>
          </w:rPr>
          <w:t xml:space="preserve">La aplicación se ha desarrollado en un SO </w:t>
        </w:r>
      </w:ins>
      <w:ins w:id="181" w:author="danicasinos6@gmail.com" w:date="2022-06-01T13:07:00Z">
        <w:r>
          <w:rPr>
            <w:rFonts w:ascii="Arial" w:hAnsi="Arial" w:cs="Arial"/>
            <w:sz w:val="24"/>
            <w:szCs w:val="24"/>
          </w:rPr>
          <w:t>Ubuntu, concretamente LinuxMint Cinnamon 20.</w:t>
        </w:r>
      </w:ins>
      <w:ins w:id="182" w:author="danicasinos6@gmail.com" w:date="2022-06-01T13:08:00Z">
        <w:r>
          <w:rPr>
            <w:rFonts w:ascii="Arial" w:hAnsi="Arial" w:cs="Arial"/>
            <w:sz w:val="24"/>
            <w:szCs w:val="24"/>
          </w:rPr>
          <w:t>2</w:t>
        </w:r>
      </w:ins>
      <w:ins w:id="183" w:author="danicasinos6@gmail.com" w:date="2022-06-01T13:29:00Z">
        <w:r w:rsidR="00290570">
          <w:rPr>
            <w:rFonts w:ascii="Arial" w:hAnsi="Arial" w:cs="Arial"/>
            <w:sz w:val="24"/>
            <w:szCs w:val="24"/>
          </w:rPr>
          <w:t xml:space="preserve">. </w:t>
        </w:r>
      </w:ins>
    </w:p>
    <w:p w14:paraId="3E9EBD1F" w14:textId="5AC619E6" w:rsidR="00290570" w:rsidRDefault="00290570" w:rsidP="00987D78">
      <w:pPr>
        <w:shd w:val="clear" w:color="auto" w:fill="FFFFFF" w:themeFill="background1"/>
        <w:rPr>
          <w:ins w:id="184" w:author="danicasinos6@gmail.com" w:date="2022-06-01T13:08:00Z"/>
          <w:rFonts w:ascii="Arial" w:hAnsi="Arial" w:cs="Arial"/>
          <w:sz w:val="24"/>
          <w:szCs w:val="24"/>
        </w:rPr>
      </w:pPr>
      <w:ins w:id="185" w:author="danicasinos6@gmail.com" w:date="2022-06-01T13:29:00Z">
        <w:r>
          <w:rPr>
            <w:rFonts w:ascii="Arial" w:hAnsi="Arial" w:cs="Arial"/>
            <w:sz w:val="24"/>
            <w:szCs w:val="24"/>
          </w:rPr>
          <w:t>Se ha utilizado un servidor local Apache y MySQL DB de Xampp 7.4.</w:t>
        </w:r>
      </w:ins>
      <w:ins w:id="186" w:author="danicasinos6@gmail.com" w:date="2022-06-01T13:30:00Z">
        <w:r>
          <w:rPr>
            <w:rFonts w:ascii="Arial" w:hAnsi="Arial" w:cs="Arial"/>
            <w:sz w:val="24"/>
            <w:szCs w:val="24"/>
          </w:rPr>
          <w:t>23-0</w:t>
        </w:r>
      </w:ins>
      <w:ins w:id="187" w:author="danicasinos6@gmail.com" w:date="2022-06-01T13:31:00Z">
        <w:r w:rsidR="002A4EC3">
          <w:rPr>
            <w:rFonts w:ascii="Arial" w:hAnsi="Arial" w:cs="Arial"/>
            <w:sz w:val="24"/>
            <w:szCs w:val="24"/>
          </w:rPr>
          <w:t xml:space="preserve"> y se ha </w:t>
        </w:r>
      </w:ins>
      <w:ins w:id="188" w:author="danicasinos6@gmail.com" w:date="2022-06-01T15:09:00Z">
        <w:r w:rsidR="00DB3F09">
          <w:rPr>
            <w:rFonts w:ascii="Arial" w:hAnsi="Arial" w:cs="Arial"/>
            <w:sz w:val="24"/>
            <w:szCs w:val="24"/>
          </w:rPr>
          <w:t>probado</w:t>
        </w:r>
      </w:ins>
      <w:ins w:id="189" w:author="danicasinos6@gmail.com" w:date="2022-06-01T13:31:00Z">
        <w:r w:rsidR="002A4EC3">
          <w:rPr>
            <w:rFonts w:ascii="Arial" w:hAnsi="Arial" w:cs="Arial"/>
            <w:sz w:val="24"/>
            <w:szCs w:val="24"/>
          </w:rPr>
          <w:t xml:space="preserve"> en un navega</w:t>
        </w:r>
      </w:ins>
      <w:ins w:id="190" w:author="danicasinos6@gmail.com" w:date="2022-06-01T13:32:00Z">
        <w:r w:rsidR="002A4EC3">
          <w:rPr>
            <w:rFonts w:ascii="Arial" w:hAnsi="Arial" w:cs="Arial"/>
            <w:sz w:val="24"/>
            <w:szCs w:val="24"/>
          </w:rPr>
          <w:t>dor Firefox</w:t>
        </w:r>
      </w:ins>
    </w:p>
    <w:p w14:paraId="2298DCE0" w14:textId="2078E3D8" w:rsidR="007B60E1" w:rsidRDefault="007B60E1" w:rsidP="007B60E1">
      <w:pPr>
        <w:shd w:val="clear" w:color="auto" w:fill="FFFFFF" w:themeFill="background1"/>
        <w:rPr>
          <w:ins w:id="191" w:author="danicasinos6@gmail.com" w:date="2022-06-01T14:25:00Z"/>
          <w:rFonts w:ascii="Arial" w:hAnsi="Arial" w:cs="Arial"/>
          <w:color w:val="FFFFFF" w:themeColor="background1"/>
          <w:sz w:val="44"/>
          <w:szCs w:val="44"/>
        </w:rPr>
      </w:pPr>
    </w:p>
    <w:p w14:paraId="0022FCBF" w14:textId="728BA0DA" w:rsidR="008C42F7" w:rsidRDefault="008C42F7">
      <w:pPr>
        <w:rPr>
          <w:rFonts w:ascii="Arial" w:hAnsi="Arial" w:cs="Arial"/>
          <w:color w:val="FFFFFF" w:themeColor="background1"/>
          <w:sz w:val="44"/>
          <w:szCs w:val="44"/>
        </w:rPr>
      </w:pPr>
      <w:r>
        <w:rPr>
          <w:rFonts w:ascii="Arial" w:hAnsi="Arial" w:cs="Arial"/>
          <w:color w:val="FFFFFF" w:themeColor="background1"/>
          <w:sz w:val="44"/>
          <w:szCs w:val="44"/>
        </w:rPr>
        <w:lastRenderedPageBreak/>
        <w:br w:type="page"/>
      </w:r>
    </w:p>
    <w:p w14:paraId="71A6C51A" w14:textId="77777777" w:rsidR="004D3AC8" w:rsidRDefault="004D3AC8" w:rsidP="007B60E1">
      <w:pPr>
        <w:shd w:val="clear" w:color="auto" w:fill="FFFFFF" w:themeFill="background1"/>
        <w:rPr>
          <w:ins w:id="192" w:author="danicasinos6@gmail.com" w:date="2022-06-01T13:08:00Z"/>
          <w:rFonts w:ascii="Arial" w:hAnsi="Arial" w:cs="Arial"/>
          <w:color w:val="FFFFFF" w:themeColor="background1"/>
          <w:sz w:val="44"/>
          <w:szCs w:val="44"/>
        </w:rPr>
      </w:pPr>
    </w:p>
    <w:p w14:paraId="5D5E4DB2" w14:textId="51CAB6AF" w:rsidR="007B60E1" w:rsidRPr="00F56089" w:rsidRDefault="007B60E1" w:rsidP="00521CBE">
      <w:pPr>
        <w:pStyle w:val="Prrafodelista"/>
        <w:numPr>
          <w:ilvl w:val="0"/>
          <w:numId w:val="26"/>
        </w:numPr>
        <w:shd w:val="clear" w:color="auto" w:fill="ED7D31" w:themeFill="accent2"/>
        <w:jc w:val="center"/>
        <w:rPr>
          <w:ins w:id="193" w:author="danicasinos6@gmail.com" w:date="2022-06-01T13:08:00Z"/>
          <w:rFonts w:ascii="Arial" w:hAnsi="Arial" w:cs="Arial"/>
          <w:color w:val="FFFFFF" w:themeColor="background1"/>
          <w:sz w:val="44"/>
          <w:szCs w:val="44"/>
        </w:rPr>
      </w:pPr>
      <w:ins w:id="194" w:author="danicasinos6@gmail.com" w:date="2022-06-01T13:09:00Z">
        <w:r w:rsidRPr="00F56089">
          <w:rPr>
            <w:rFonts w:ascii="Arial" w:hAnsi="Arial" w:cs="Arial"/>
            <w:color w:val="FFFFFF" w:themeColor="background1"/>
            <w:sz w:val="44"/>
            <w:szCs w:val="44"/>
          </w:rPr>
          <w:t>FUNCIONALIDADES</w:t>
        </w:r>
      </w:ins>
      <w:ins w:id="195" w:author="danicasinos6@gmail.com" w:date="2022-06-01T13:10:00Z">
        <w:r w:rsidR="00653F36" w:rsidRPr="00F56089">
          <w:rPr>
            <w:rFonts w:ascii="Arial" w:hAnsi="Arial" w:cs="Arial"/>
            <w:color w:val="FFFFFF" w:themeColor="background1"/>
            <w:sz w:val="44"/>
            <w:szCs w:val="44"/>
          </w:rPr>
          <w:t xml:space="preserve"> Y APARTADOS</w:t>
        </w:r>
      </w:ins>
      <w:ins w:id="196" w:author="danicasinos6@gmail.com" w:date="2022-06-01T13:09:00Z">
        <w:r w:rsidRPr="00F56089">
          <w:rPr>
            <w:rFonts w:ascii="Arial" w:hAnsi="Arial" w:cs="Arial"/>
            <w:color w:val="FFFFFF" w:themeColor="background1"/>
            <w:sz w:val="44"/>
            <w:szCs w:val="44"/>
          </w:rPr>
          <w:t xml:space="preserve"> DE LA WEB</w:t>
        </w:r>
      </w:ins>
    </w:p>
    <w:p w14:paraId="05D79B15" w14:textId="77777777" w:rsidR="007B60E1" w:rsidRDefault="007B60E1" w:rsidP="007B60E1">
      <w:pPr>
        <w:pStyle w:val="Prrafodelista"/>
        <w:shd w:val="clear" w:color="auto" w:fill="FFFFFF" w:themeFill="background1"/>
        <w:ind w:left="0"/>
        <w:rPr>
          <w:ins w:id="197" w:author="danicasinos6@gmail.com" w:date="2022-06-01T13:08:00Z"/>
          <w:rFonts w:ascii="Arial" w:hAnsi="Arial" w:cs="Arial"/>
          <w:sz w:val="24"/>
          <w:szCs w:val="24"/>
        </w:rPr>
      </w:pPr>
    </w:p>
    <w:p w14:paraId="2755559D" w14:textId="0E5993C0" w:rsidR="007B60E1" w:rsidRDefault="007B60E1" w:rsidP="00987D78">
      <w:pPr>
        <w:shd w:val="clear" w:color="auto" w:fill="FFFFFF" w:themeFill="background1"/>
        <w:rPr>
          <w:ins w:id="198" w:author="danicasinos6@gmail.com" w:date="2022-06-01T13:14:00Z"/>
          <w:rFonts w:ascii="Arial" w:hAnsi="Arial" w:cs="Arial"/>
          <w:sz w:val="24"/>
          <w:szCs w:val="24"/>
        </w:rPr>
      </w:pPr>
      <w:ins w:id="199" w:author="danicasinos6@gmail.com" w:date="2022-06-01T13:09:00Z">
        <w:r>
          <w:rPr>
            <w:rFonts w:ascii="Arial" w:hAnsi="Arial" w:cs="Arial"/>
            <w:sz w:val="24"/>
            <w:szCs w:val="24"/>
          </w:rPr>
          <w:t xml:space="preserve">La </w:t>
        </w:r>
        <w:r w:rsidR="00653F36">
          <w:rPr>
            <w:rFonts w:ascii="Arial" w:hAnsi="Arial" w:cs="Arial"/>
            <w:sz w:val="24"/>
            <w:szCs w:val="24"/>
          </w:rPr>
          <w:t>Web se divide en 4 apartados principales</w:t>
        </w:r>
      </w:ins>
      <w:ins w:id="200" w:author="danicasinos6@gmail.com" w:date="2022-06-01T13:15:00Z">
        <w:r w:rsidR="00FD1926">
          <w:rPr>
            <w:rFonts w:ascii="Arial" w:hAnsi="Arial" w:cs="Arial"/>
            <w:sz w:val="24"/>
            <w:szCs w:val="24"/>
          </w:rPr>
          <w:t xml:space="preserve">, </w:t>
        </w:r>
      </w:ins>
      <w:ins w:id="201" w:author="danicasinos6@gmail.com" w:date="2022-06-01T13:17:00Z">
        <w:r w:rsidR="00FD1926">
          <w:rPr>
            <w:rFonts w:ascii="Arial" w:hAnsi="Arial" w:cs="Arial"/>
            <w:sz w:val="24"/>
            <w:szCs w:val="24"/>
          </w:rPr>
          <w:t>sin contar las páginas de inicio de sesi</w:t>
        </w:r>
      </w:ins>
      <w:ins w:id="202" w:author="danicasinos6@gmail.com" w:date="2022-06-01T13:22:00Z">
        <w:r w:rsidR="00F42375">
          <w:rPr>
            <w:rFonts w:ascii="Arial" w:hAnsi="Arial" w:cs="Arial"/>
            <w:sz w:val="24"/>
            <w:szCs w:val="24"/>
          </w:rPr>
          <w:t>ó</w:t>
        </w:r>
      </w:ins>
      <w:ins w:id="203" w:author="danicasinos6@gmail.com" w:date="2022-06-01T13:17:00Z">
        <w:r w:rsidR="00FD1926">
          <w:rPr>
            <w:rFonts w:ascii="Arial" w:hAnsi="Arial" w:cs="Arial"/>
            <w:sz w:val="24"/>
            <w:szCs w:val="24"/>
          </w:rPr>
          <w:t xml:space="preserve">n y registro. En las cuales se puede interactuar de diversas formas al registrarse e iniciar </w:t>
        </w:r>
      </w:ins>
      <w:ins w:id="204" w:author="danicasinos6@gmail.com" w:date="2022-06-01T13:18:00Z">
        <w:r w:rsidR="00FD1926">
          <w:rPr>
            <w:rFonts w:ascii="Arial" w:hAnsi="Arial" w:cs="Arial"/>
            <w:sz w:val="24"/>
            <w:szCs w:val="24"/>
          </w:rPr>
          <w:t>sesión, aún que tienes la posibilidad de entrar al apartado inicio sin identificarte.</w:t>
        </w:r>
      </w:ins>
    </w:p>
    <w:p w14:paraId="435D3714" w14:textId="77777777" w:rsidR="00653F36" w:rsidRPr="00805972" w:rsidRDefault="00653F36" w:rsidP="00653F36">
      <w:pPr>
        <w:pStyle w:val="Prrafodelista"/>
        <w:shd w:val="clear" w:color="auto" w:fill="FFFFFF" w:themeFill="background1"/>
        <w:rPr>
          <w:ins w:id="205" w:author="danicasinos6@gmail.com" w:date="2022-06-01T13:14:00Z"/>
          <w:rFonts w:ascii="Arial" w:hAnsi="Arial" w:cs="Arial"/>
          <w:sz w:val="24"/>
          <w:szCs w:val="24"/>
        </w:rPr>
      </w:pPr>
    </w:p>
    <w:p w14:paraId="6A16C2B8" w14:textId="67E52DC6" w:rsidR="00653F36" w:rsidRPr="00F56089" w:rsidRDefault="00FD1926" w:rsidP="008C42F7">
      <w:pPr>
        <w:pStyle w:val="Prrafodelista"/>
        <w:numPr>
          <w:ilvl w:val="1"/>
          <w:numId w:val="26"/>
        </w:numPr>
        <w:shd w:val="clear" w:color="auto" w:fill="F4B083" w:themeFill="accent2" w:themeFillTint="99"/>
        <w:rPr>
          <w:ins w:id="206" w:author="danicasinos6@gmail.com" w:date="2022-06-01T13:39:00Z"/>
          <w:rFonts w:ascii="Arial" w:hAnsi="Arial" w:cs="Arial"/>
          <w:color w:val="FFFFFF" w:themeColor="background1"/>
          <w:sz w:val="32"/>
          <w:szCs w:val="32"/>
        </w:rPr>
      </w:pPr>
      <w:ins w:id="207" w:author="danicasinos6@gmail.com" w:date="2022-06-01T13:14:00Z">
        <w:r w:rsidRPr="00F56089">
          <w:rPr>
            <w:rFonts w:ascii="Arial" w:hAnsi="Arial" w:cs="Arial"/>
            <w:color w:val="FFFFFF" w:themeColor="background1"/>
            <w:sz w:val="32"/>
            <w:szCs w:val="32"/>
          </w:rPr>
          <w:t>Inicio</w:t>
        </w:r>
      </w:ins>
    </w:p>
    <w:p w14:paraId="1FC66671" w14:textId="77777777" w:rsidR="005A4865" w:rsidRPr="00805972" w:rsidRDefault="005A4865">
      <w:pPr>
        <w:pStyle w:val="Prrafodelista"/>
        <w:rPr>
          <w:ins w:id="208" w:author="danicasinos6@gmail.com" w:date="2022-06-01T13:14:00Z"/>
          <w:rFonts w:ascii="Arial" w:hAnsi="Arial" w:cs="Arial"/>
          <w:color w:val="FFFFFF" w:themeColor="background1"/>
          <w:sz w:val="32"/>
          <w:szCs w:val="32"/>
        </w:rPr>
        <w:pPrChange w:id="209" w:author="danicasinos6@gmail.com" w:date="2022-06-01T13:39:00Z">
          <w:pPr>
            <w:pStyle w:val="Prrafodelista"/>
            <w:numPr>
              <w:ilvl w:val="1"/>
              <w:numId w:val="4"/>
            </w:numPr>
            <w:shd w:val="clear" w:color="auto" w:fill="9CC2E5" w:themeFill="accent1" w:themeFillTint="99"/>
            <w:ind w:hanging="720"/>
          </w:pPr>
        </w:pPrChange>
      </w:pP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284" w:type="dxa"/>
        </w:tblCellMar>
        <w:tblLook w:val="04A0" w:firstRow="1" w:lastRow="0" w:firstColumn="1" w:lastColumn="0" w:noHBand="0" w:noVBand="1"/>
      </w:tblPr>
      <w:tblGrid>
        <w:gridCol w:w="4177"/>
        <w:gridCol w:w="4882"/>
      </w:tblGrid>
      <w:tr w:rsidR="00B368F8" w14:paraId="036AE54B" w14:textId="77777777" w:rsidTr="00B368F8">
        <w:trPr>
          <w:ins w:id="210" w:author="danicasinos6@gmail.com" w:date="2022-06-01T13:38:00Z"/>
        </w:trPr>
        <w:tc>
          <w:tcPr>
            <w:tcW w:w="4604" w:type="dxa"/>
            <w:vAlign w:val="center"/>
          </w:tcPr>
          <w:p w14:paraId="7DAF17C6" w14:textId="3145EAAB" w:rsidR="00B368F8" w:rsidRDefault="00B368F8">
            <w:pPr>
              <w:pStyle w:val="Prrafodelista"/>
              <w:ind w:left="0"/>
              <w:rPr>
                <w:ins w:id="211" w:author="danicasinos6@gmail.com" w:date="2022-06-01T13:52:00Z"/>
                <w:rFonts w:ascii="Arial" w:hAnsi="Arial" w:cs="Arial"/>
                <w:sz w:val="24"/>
                <w:szCs w:val="24"/>
              </w:rPr>
              <w:pPrChange w:id="212" w:author="danicasinos6@gmail.com" w:date="2022-06-01T13:53:00Z">
                <w:pPr>
                  <w:pStyle w:val="Prrafodelista"/>
                  <w:ind w:left="450"/>
                </w:pPr>
              </w:pPrChange>
            </w:pPr>
            <w:ins w:id="213" w:author="danicasinos6@gmail.com" w:date="2022-06-01T13:52:00Z">
              <w:r>
                <w:rPr>
                  <w:rFonts w:ascii="Arial" w:hAnsi="Arial" w:cs="Arial"/>
                  <w:sz w:val="24"/>
                  <w:szCs w:val="24"/>
                </w:rPr>
                <w:t>Esta es la unica seccion en la que se permite acceder sin identificarse.</w:t>
              </w:r>
            </w:ins>
          </w:p>
          <w:p w14:paraId="624862B5" w14:textId="77777777" w:rsidR="00B368F8" w:rsidRDefault="00B368F8">
            <w:pPr>
              <w:pStyle w:val="Prrafodelista"/>
              <w:ind w:left="0"/>
              <w:rPr>
                <w:ins w:id="214" w:author="danicasinos6@gmail.com" w:date="2022-06-01T13:52:00Z"/>
                <w:rFonts w:ascii="Arial" w:hAnsi="Arial" w:cs="Arial"/>
                <w:sz w:val="24"/>
                <w:szCs w:val="24"/>
              </w:rPr>
              <w:pPrChange w:id="215" w:author="danicasinos6@gmail.com" w:date="2022-06-01T13:53:00Z">
                <w:pPr>
                  <w:pStyle w:val="Prrafodelista"/>
                  <w:ind w:left="450"/>
                </w:pPr>
              </w:pPrChange>
            </w:pPr>
          </w:p>
          <w:p w14:paraId="4F48CB57" w14:textId="377AD0F5" w:rsidR="005A4865" w:rsidRDefault="005A4865">
            <w:pPr>
              <w:pStyle w:val="Prrafodelista"/>
              <w:ind w:left="0"/>
              <w:jc w:val="left"/>
              <w:rPr>
                <w:ins w:id="216" w:author="danicasinos6@gmail.com" w:date="2022-06-01T13:40:00Z"/>
                <w:rFonts w:ascii="Arial" w:hAnsi="Arial" w:cs="Arial"/>
                <w:sz w:val="24"/>
                <w:szCs w:val="24"/>
              </w:rPr>
              <w:pPrChange w:id="217" w:author="danicasinos6@gmail.com" w:date="2022-06-01T13:53:00Z">
                <w:pPr>
                  <w:pStyle w:val="Prrafodelista"/>
                  <w:ind w:left="450"/>
                  <w:jc w:val="left"/>
                </w:pPr>
              </w:pPrChange>
            </w:pPr>
            <w:ins w:id="218" w:author="danicasinos6@gmail.com" w:date="2022-06-01T13:39:00Z">
              <w:r w:rsidRPr="005A4865">
                <w:rPr>
                  <w:rFonts w:ascii="Arial" w:hAnsi="Arial" w:cs="Arial"/>
                  <w:sz w:val="24"/>
                  <w:szCs w:val="24"/>
                </w:rPr>
                <w:t>En esta sección se les permite a los usuarios estar al tanto del día en lo que a información en el mundo del motor se refiere, consta de dos apartados principales para los usuarios y un apartado especial de gestión para las cuentas administrador.</w:t>
              </w:r>
            </w:ins>
          </w:p>
          <w:p w14:paraId="3B6B823F" w14:textId="77777777" w:rsidR="005A4865" w:rsidRPr="005A4865" w:rsidRDefault="005A4865">
            <w:pPr>
              <w:pStyle w:val="Prrafodelista"/>
              <w:ind w:left="0"/>
              <w:jc w:val="left"/>
              <w:rPr>
                <w:ins w:id="219" w:author="danicasinos6@gmail.com" w:date="2022-06-01T13:39:00Z"/>
                <w:rFonts w:ascii="Arial" w:hAnsi="Arial" w:cs="Arial"/>
                <w:sz w:val="24"/>
                <w:szCs w:val="24"/>
              </w:rPr>
              <w:pPrChange w:id="220" w:author="danicasinos6@gmail.com" w:date="2022-06-01T13:53:00Z">
                <w:pPr>
                  <w:pStyle w:val="Prrafodelista"/>
                  <w:numPr>
                    <w:numId w:val="4"/>
                  </w:numPr>
                  <w:ind w:left="450" w:hanging="450"/>
                </w:pPr>
              </w:pPrChange>
            </w:pPr>
          </w:p>
          <w:p w14:paraId="36ADA12C" w14:textId="2C57A261" w:rsidR="005A4865" w:rsidRPr="005A4865" w:rsidRDefault="005A4865">
            <w:pPr>
              <w:pStyle w:val="Prrafodelista"/>
              <w:ind w:left="0"/>
              <w:jc w:val="left"/>
              <w:rPr>
                <w:ins w:id="221" w:author="danicasinos6@gmail.com" w:date="2022-06-01T13:39:00Z"/>
                <w:rFonts w:ascii="Arial" w:hAnsi="Arial" w:cs="Arial"/>
                <w:sz w:val="24"/>
                <w:szCs w:val="24"/>
              </w:rPr>
              <w:pPrChange w:id="222" w:author="danicasinos6@gmail.com" w:date="2022-06-01T13:53:00Z">
                <w:pPr>
                  <w:pStyle w:val="Prrafodelista"/>
                  <w:numPr>
                    <w:numId w:val="4"/>
                  </w:numPr>
                  <w:ind w:left="450" w:hanging="450"/>
                </w:pPr>
              </w:pPrChange>
            </w:pPr>
            <w:ins w:id="223" w:author="danicasinos6@gmail.com" w:date="2022-06-01T13:39:00Z">
              <w:r w:rsidRPr="005A4865">
                <w:rPr>
                  <w:rFonts w:ascii="Arial" w:hAnsi="Arial" w:cs="Arial"/>
                  <w:sz w:val="24"/>
                  <w:szCs w:val="24"/>
                </w:rPr>
                <w:t>Los dos apartados para los usuarios, muestran artículos de noticias, uno sobre F1 y otro sobre el resto de información sobre motor.</w:t>
              </w:r>
            </w:ins>
            <w:ins w:id="224" w:author="danicasinos6@gmail.com" w:date="2022-06-01T13:52:00Z">
              <w:r w:rsidR="00B368F8">
                <w:rPr>
                  <w:rFonts w:ascii="Arial" w:hAnsi="Arial" w:cs="Arial"/>
                  <w:sz w:val="24"/>
                  <w:szCs w:val="24"/>
                </w:rPr>
                <w:t xml:space="preserve"> Si se ha iniciado sesión</w:t>
              </w:r>
            </w:ins>
            <w:ins w:id="225" w:author="danicasinos6@gmail.com" w:date="2022-06-01T13:53:00Z">
              <w:r w:rsidR="00B368F8">
                <w:rPr>
                  <w:rFonts w:ascii="Arial" w:hAnsi="Arial" w:cs="Arial"/>
                  <w:sz w:val="24"/>
                  <w:szCs w:val="24"/>
                </w:rPr>
                <w:t>, se podrá calificar el artículo.</w:t>
              </w:r>
            </w:ins>
          </w:p>
          <w:p w14:paraId="42678976" w14:textId="77777777" w:rsidR="005A4865" w:rsidRPr="005A4865" w:rsidRDefault="005A4865">
            <w:pPr>
              <w:pStyle w:val="Prrafodelista"/>
              <w:ind w:left="450"/>
              <w:jc w:val="left"/>
              <w:rPr>
                <w:ins w:id="226" w:author="danicasinos6@gmail.com" w:date="2022-06-01T13:38:00Z"/>
                <w:rFonts w:ascii="Arial" w:hAnsi="Arial" w:cs="Arial"/>
                <w:sz w:val="24"/>
                <w:szCs w:val="24"/>
              </w:rPr>
              <w:pPrChange w:id="227" w:author="danicasinos6@gmail.com" w:date="2022-06-01T13:41:00Z">
                <w:pPr>
                  <w:pStyle w:val="Prrafodelista"/>
                  <w:numPr>
                    <w:numId w:val="4"/>
                  </w:numPr>
                  <w:ind w:left="450" w:hanging="450"/>
                </w:pPr>
              </w:pPrChange>
            </w:pPr>
          </w:p>
        </w:tc>
        <w:tc>
          <w:tcPr>
            <w:tcW w:w="4605" w:type="dxa"/>
          </w:tcPr>
          <w:p w14:paraId="41AE64A5" w14:textId="77777777" w:rsidR="005A4865" w:rsidRDefault="005A4865">
            <w:pPr>
              <w:jc w:val="center"/>
              <w:rPr>
                <w:ins w:id="228" w:author="danicasinos6@gmail.com" w:date="2022-06-01T13:41:00Z"/>
                <w:rFonts w:ascii="Arial" w:hAnsi="Arial" w:cs="Arial"/>
                <w:sz w:val="24"/>
                <w:szCs w:val="24"/>
              </w:rPr>
              <w:pPrChange w:id="229" w:author="danicasinos6@gmail.com" w:date="2022-06-01T13:41:00Z">
                <w:pPr/>
              </w:pPrChange>
            </w:pPr>
            <w:ins w:id="230" w:author="danicasinos6@gmail.com" w:date="2022-06-01T13:40:00Z">
              <w:r>
                <w:rPr>
                  <w:noProof/>
                </w:rPr>
                <w:drawing>
                  <wp:inline distT="0" distB="0" distL="0" distR="0" wp14:anchorId="2E5F7A90" wp14:editId="0399DA0C">
                    <wp:extent cx="2919921" cy="441012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5027" cy="4478252"/>
                            </a:xfrm>
                            <a:prstGeom prst="rect">
                              <a:avLst/>
                            </a:prstGeom>
                          </pic:spPr>
                        </pic:pic>
                      </a:graphicData>
                    </a:graphic>
                  </wp:inline>
                </w:drawing>
              </w:r>
            </w:ins>
          </w:p>
          <w:p w14:paraId="19115653" w14:textId="3279806E" w:rsidR="00F4125C" w:rsidRPr="00F4125C" w:rsidRDefault="004D2F3B">
            <w:pPr>
              <w:jc w:val="center"/>
              <w:rPr>
                <w:ins w:id="231" w:author="danicasinos6@gmail.com" w:date="2022-06-01T13:38:00Z"/>
                <w:rStyle w:val="nfasissutil"/>
                <w:rPrChange w:id="232" w:author="danicasinos6@gmail.com" w:date="2022-06-01T13:41:00Z">
                  <w:rPr>
                    <w:ins w:id="233" w:author="danicasinos6@gmail.com" w:date="2022-06-01T13:38:00Z"/>
                    <w:rFonts w:ascii="Arial" w:hAnsi="Arial" w:cs="Arial"/>
                    <w:sz w:val="24"/>
                    <w:szCs w:val="24"/>
                  </w:rPr>
                </w:rPrChange>
              </w:rPr>
              <w:pPrChange w:id="234" w:author="danicasinos6@gmail.com" w:date="2022-06-01T13:41:00Z">
                <w:pPr/>
              </w:pPrChange>
            </w:pPr>
            <w:r>
              <w:rPr>
                <w:rStyle w:val="nfasissutil"/>
              </w:rPr>
              <w:t xml:space="preserve">6. </w:t>
            </w:r>
            <w:ins w:id="235" w:author="danicasinos6@gmail.com" w:date="2022-06-01T13:41:00Z">
              <w:r w:rsidR="00F4125C">
                <w:rPr>
                  <w:rStyle w:val="nfasissutil"/>
                </w:rPr>
                <w:t>Vista general del apartado inicio</w:t>
              </w:r>
            </w:ins>
          </w:p>
        </w:tc>
      </w:tr>
    </w:tbl>
    <w:p w14:paraId="28AD49B5" w14:textId="5ED44542" w:rsidR="00771DDB" w:rsidRDefault="00771DDB" w:rsidP="00FD1926">
      <w:pPr>
        <w:pStyle w:val="Prrafodelista"/>
        <w:shd w:val="clear" w:color="auto" w:fill="FFFFFF" w:themeFill="background1"/>
        <w:rPr>
          <w:rFonts w:ascii="Arial" w:hAnsi="Arial" w:cs="Arial"/>
          <w:sz w:val="24"/>
          <w:szCs w:val="24"/>
        </w:rPr>
      </w:pPr>
    </w:p>
    <w:p w14:paraId="1071CD52" w14:textId="5038C676" w:rsidR="008C42F7" w:rsidRDefault="008C42F7">
      <w:pPr>
        <w:rPr>
          <w:rFonts w:ascii="Arial" w:hAnsi="Arial" w:cs="Arial"/>
          <w:sz w:val="24"/>
          <w:szCs w:val="24"/>
        </w:rPr>
      </w:pPr>
      <w:r>
        <w:rPr>
          <w:rFonts w:ascii="Arial" w:hAnsi="Arial" w:cs="Arial"/>
          <w:sz w:val="24"/>
          <w:szCs w:val="24"/>
        </w:rPr>
        <w:br w:type="page"/>
      </w:r>
    </w:p>
    <w:p w14:paraId="2D226FE4" w14:textId="77777777" w:rsidR="009E7657" w:rsidRPr="00805972" w:rsidRDefault="009E7657" w:rsidP="00FD1926">
      <w:pPr>
        <w:pStyle w:val="Prrafodelista"/>
        <w:shd w:val="clear" w:color="auto" w:fill="FFFFFF" w:themeFill="background1"/>
        <w:rPr>
          <w:ins w:id="236" w:author="danicasinos6@gmail.com" w:date="2022-06-01T13:14:00Z"/>
          <w:rFonts w:ascii="Arial" w:hAnsi="Arial" w:cs="Arial"/>
          <w:sz w:val="24"/>
          <w:szCs w:val="24"/>
        </w:rPr>
      </w:pPr>
    </w:p>
    <w:p w14:paraId="50112F7A" w14:textId="48734CA4" w:rsidR="00FD1926" w:rsidRDefault="00FD1926" w:rsidP="008C42F7">
      <w:pPr>
        <w:pStyle w:val="Prrafodelista"/>
        <w:numPr>
          <w:ilvl w:val="1"/>
          <w:numId w:val="26"/>
        </w:numPr>
        <w:shd w:val="clear" w:color="auto" w:fill="F4B083" w:themeFill="accent2" w:themeFillTint="99"/>
        <w:rPr>
          <w:ins w:id="237" w:author="danicasinos6@gmail.com" w:date="2022-06-01T13:42:00Z"/>
          <w:rFonts w:ascii="Arial" w:hAnsi="Arial" w:cs="Arial"/>
          <w:color w:val="FFFFFF" w:themeColor="background1"/>
          <w:sz w:val="32"/>
          <w:szCs w:val="32"/>
        </w:rPr>
      </w:pPr>
      <w:ins w:id="238" w:author="danicasinos6@gmail.com" w:date="2022-06-01T13:15:00Z">
        <w:r>
          <w:rPr>
            <w:rFonts w:ascii="Arial" w:hAnsi="Arial" w:cs="Arial"/>
            <w:color w:val="FFFFFF" w:themeColor="background1"/>
            <w:sz w:val="32"/>
            <w:szCs w:val="32"/>
          </w:rPr>
          <w:t>Rueda Social</w:t>
        </w:r>
      </w:ins>
    </w:p>
    <w:p w14:paraId="0A5012C9" w14:textId="77777777" w:rsidR="00F4125C" w:rsidRPr="00805972" w:rsidRDefault="00F4125C" w:rsidP="00F56089">
      <w:pPr>
        <w:pStyle w:val="Prrafodelista"/>
        <w:numPr>
          <w:ilvl w:val="1"/>
          <w:numId w:val="26"/>
        </w:numPr>
        <w:rPr>
          <w:ins w:id="239" w:author="danicasinos6@gmail.com" w:date="2022-06-01T13:14:00Z"/>
          <w:rFonts w:ascii="Arial" w:hAnsi="Arial" w:cs="Arial"/>
          <w:color w:val="FFFFFF" w:themeColor="background1"/>
          <w:sz w:val="32"/>
          <w:szCs w:val="32"/>
        </w:rPr>
        <w:pPrChange w:id="240" w:author="danicasinos6@gmail.com" w:date="2022-06-01T13:42:00Z">
          <w:pPr>
            <w:pStyle w:val="Prrafodelista"/>
            <w:numPr>
              <w:ilvl w:val="1"/>
              <w:numId w:val="4"/>
            </w:numPr>
            <w:shd w:val="clear" w:color="auto" w:fill="9CC2E5" w:themeFill="accent1" w:themeFillTint="99"/>
            <w:ind w:hanging="720"/>
          </w:pPr>
        </w:pPrChange>
      </w:pP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284" w:type="dxa"/>
        </w:tblCellMar>
        <w:tblLook w:val="04A0" w:firstRow="1" w:lastRow="0" w:firstColumn="1" w:lastColumn="0" w:noHBand="0" w:noVBand="1"/>
        <w:tblPrChange w:id="241" w:author="danicasinos6@gmail.com" w:date="2022-06-01T13:55:00Z">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PrChange>
      </w:tblPr>
      <w:tblGrid>
        <w:gridCol w:w="3969"/>
        <w:gridCol w:w="5090"/>
        <w:tblGridChange w:id="242">
          <w:tblGrid>
            <w:gridCol w:w="4263"/>
            <w:gridCol w:w="4816"/>
          </w:tblGrid>
        </w:tblGridChange>
      </w:tblGrid>
      <w:tr w:rsidR="00B368F8" w14:paraId="21DCA985" w14:textId="77777777" w:rsidTr="00B368F8">
        <w:trPr>
          <w:ins w:id="243" w:author="danicasinos6@gmail.com" w:date="2022-06-01T13:42:00Z"/>
        </w:trPr>
        <w:tc>
          <w:tcPr>
            <w:tcW w:w="4604" w:type="dxa"/>
            <w:vAlign w:val="center"/>
            <w:tcPrChange w:id="244" w:author="danicasinos6@gmail.com" w:date="2022-06-01T13:55:00Z">
              <w:tcPr>
                <w:tcW w:w="4604" w:type="dxa"/>
                <w:vAlign w:val="center"/>
              </w:tcPr>
            </w:tcPrChange>
          </w:tcPr>
          <w:p w14:paraId="286A398F" w14:textId="77777777" w:rsidR="00EE3570" w:rsidRDefault="00B368F8" w:rsidP="00B368F8">
            <w:pPr>
              <w:pStyle w:val="Prrafodelista"/>
              <w:ind w:left="0"/>
              <w:rPr>
                <w:ins w:id="245" w:author="danicasinos6@gmail.com" w:date="2022-06-01T13:58:00Z"/>
                <w:rFonts w:ascii="Arial" w:hAnsi="Arial" w:cs="Arial"/>
                <w:sz w:val="24"/>
                <w:szCs w:val="24"/>
              </w:rPr>
            </w:pPr>
            <w:ins w:id="246" w:author="danicasinos6@gmail.com" w:date="2022-06-01T13:57:00Z">
              <w:r>
                <w:rPr>
                  <w:rFonts w:ascii="Arial" w:hAnsi="Arial" w:cs="Arial"/>
                  <w:sz w:val="24"/>
                  <w:szCs w:val="24"/>
                </w:rPr>
                <w:t xml:space="preserve">Como su nombre indica, este apartado cumple la </w:t>
              </w:r>
              <w:r w:rsidR="00EE3570">
                <w:rPr>
                  <w:rFonts w:ascii="Arial" w:hAnsi="Arial" w:cs="Arial"/>
                  <w:sz w:val="24"/>
                  <w:szCs w:val="24"/>
                </w:rPr>
                <w:t>parte social de la web.</w:t>
              </w:r>
            </w:ins>
          </w:p>
          <w:p w14:paraId="0F610262" w14:textId="77777777" w:rsidR="00EE3570" w:rsidRDefault="00EE3570" w:rsidP="00B368F8">
            <w:pPr>
              <w:pStyle w:val="Prrafodelista"/>
              <w:ind w:left="0"/>
              <w:rPr>
                <w:ins w:id="247" w:author="danicasinos6@gmail.com" w:date="2022-06-01T13:58:00Z"/>
                <w:rFonts w:ascii="Arial" w:hAnsi="Arial" w:cs="Arial"/>
                <w:sz w:val="24"/>
                <w:szCs w:val="24"/>
              </w:rPr>
            </w:pPr>
          </w:p>
          <w:p w14:paraId="4044DE8E" w14:textId="1BCAE23D" w:rsidR="00B368F8" w:rsidRDefault="00B368F8" w:rsidP="00B368F8">
            <w:pPr>
              <w:pStyle w:val="Prrafodelista"/>
              <w:ind w:left="0"/>
              <w:rPr>
                <w:ins w:id="248" w:author="danicasinos6@gmail.com" w:date="2022-06-01T14:01:00Z"/>
                <w:rFonts w:ascii="Arial" w:hAnsi="Arial" w:cs="Arial"/>
                <w:sz w:val="24"/>
                <w:szCs w:val="24"/>
              </w:rPr>
            </w:pPr>
            <w:ins w:id="249" w:author="danicasinos6@gmail.com" w:date="2022-06-01T13:56:00Z">
              <w:r>
                <w:rPr>
                  <w:rFonts w:ascii="Arial" w:hAnsi="Arial" w:cs="Arial"/>
                  <w:sz w:val="24"/>
                  <w:szCs w:val="24"/>
                </w:rPr>
                <w:t xml:space="preserve">Aquí los usuarios pueden subir </w:t>
              </w:r>
            </w:ins>
            <w:ins w:id="250" w:author="danicasinos6@gmail.com" w:date="2022-06-01T13:57:00Z">
              <w:r>
                <w:rPr>
                  <w:rFonts w:ascii="Arial" w:hAnsi="Arial" w:cs="Arial"/>
                  <w:sz w:val="24"/>
                  <w:szCs w:val="24"/>
                </w:rPr>
                <w:t xml:space="preserve">sus propias </w:t>
              </w:r>
            </w:ins>
            <w:ins w:id="251" w:author="danicasinos6@gmail.com" w:date="2022-06-01T13:56:00Z">
              <w:r>
                <w:rPr>
                  <w:rFonts w:ascii="Arial" w:hAnsi="Arial" w:cs="Arial"/>
                  <w:sz w:val="24"/>
                  <w:szCs w:val="24"/>
                </w:rPr>
                <w:t>publicaciones</w:t>
              </w:r>
            </w:ins>
            <w:ins w:id="252" w:author="danicasinos6@gmail.com" w:date="2022-06-01T13:57:00Z">
              <w:r w:rsidR="00EE3570">
                <w:rPr>
                  <w:rFonts w:ascii="Arial" w:hAnsi="Arial" w:cs="Arial"/>
                  <w:sz w:val="24"/>
                  <w:szCs w:val="24"/>
                </w:rPr>
                <w:t xml:space="preserve"> con una descripci</w:t>
              </w:r>
            </w:ins>
            <w:ins w:id="253" w:author="danicasinos6@gmail.com" w:date="2022-06-01T13:58:00Z">
              <w:r w:rsidR="00EE3570">
                <w:rPr>
                  <w:rFonts w:ascii="Arial" w:hAnsi="Arial" w:cs="Arial"/>
                  <w:sz w:val="24"/>
                  <w:szCs w:val="24"/>
                </w:rPr>
                <w:t>ó</w:t>
              </w:r>
            </w:ins>
            <w:ins w:id="254" w:author="danicasinos6@gmail.com" w:date="2022-06-01T13:57:00Z">
              <w:r w:rsidR="00EE3570">
                <w:rPr>
                  <w:rFonts w:ascii="Arial" w:hAnsi="Arial" w:cs="Arial"/>
                  <w:sz w:val="24"/>
                  <w:szCs w:val="24"/>
                </w:rPr>
                <w:t>n</w:t>
              </w:r>
              <w:r>
                <w:rPr>
                  <w:rFonts w:ascii="Arial" w:hAnsi="Arial" w:cs="Arial"/>
                  <w:sz w:val="24"/>
                  <w:szCs w:val="24"/>
                </w:rPr>
                <w:t xml:space="preserve">, para que el </w:t>
              </w:r>
              <w:r w:rsidR="00EE3570">
                <w:rPr>
                  <w:rFonts w:ascii="Arial" w:hAnsi="Arial" w:cs="Arial"/>
                  <w:sz w:val="24"/>
                  <w:szCs w:val="24"/>
                </w:rPr>
                <w:t xml:space="preserve">resto de usuarios </w:t>
              </w:r>
            </w:ins>
            <w:ins w:id="255" w:author="danicasinos6@gmail.com" w:date="2022-06-01T13:58:00Z">
              <w:r w:rsidR="00EE3570">
                <w:rPr>
                  <w:rFonts w:ascii="Arial" w:hAnsi="Arial" w:cs="Arial"/>
                  <w:sz w:val="24"/>
                  <w:szCs w:val="24"/>
                </w:rPr>
                <w:t>la ojeen e interactuen con ella (comentarios y likes)</w:t>
              </w:r>
            </w:ins>
          </w:p>
          <w:p w14:paraId="51335533" w14:textId="77777777" w:rsidR="00EE3570" w:rsidRDefault="00EE3570" w:rsidP="00EE3570">
            <w:pPr>
              <w:pStyle w:val="Prrafodelista"/>
              <w:ind w:left="0"/>
              <w:rPr>
                <w:ins w:id="256" w:author="danicasinos6@gmail.com" w:date="2022-06-01T14:01:00Z"/>
                <w:rFonts w:ascii="Arial" w:hAnsi="Arial" w:cs="Arial"/>
                <w:sz w:val="24"/>
                <w:szCs w:val="24"/>
              </w:rPr>
            </w:pPr>
          </w:p>
          <w:p w14:paraId="447E3C1F" w14:textId="10B14B6F" w:rsidR="00F4125C" w:rsidRPr="005A4865" w:rsidRDefault="00EE3570">
            <w:pPr>
              <w:pStyle w:val="Prrafodelista"/>
              <w:ind w:left="0"/>
              <w:jc w:val="left"/>
              <w:rPr>
                <w:ins w:id="257" w:author="danicasinos6@gmail.com" w:date="2022-06-01T13:42:00Z"/>
                <w:rFonts w:ascii="Arial" w:hAnsi="Arial" w:cs="Arial"/>
                <w:sz w:val="24"/>
                <w:szCs w:val="24"/>
              </w:rPr>
              <w:pPrChange w:id="258" w:author="danicasinos6@gmail.com" w:date="2022-06-01T14:01:00Z">
                <w:pPr>
                  <w:pStyle w:val="Prrafodelista"/>
                  <w:ind w:left="450"/>
                  <w:jc w:val="left"/>
                </w:pPr>
              </w:pPrChange>
            </w:pPr>
            <w:ins w:id="259" w:author="danicasinos6@gmail.com" w:date="2022-06-01T14:01:00Z">
              <w:r>
                <w:rPr>
                  <w:rFonts w:ascii="Arial" w:hAnsi="Arial" w:cs="Arial"/>
                  <w:sz w:val="24"/>
                  <w:szCs w:val="24"/>
                </w:rPr>
                <w:t>Acceder a esta sección requiere estar registrado.</w:t>
              </w:r>
            </w:ins>
          </w:p>
        </w:tc>
        <w:tc>
          <w:tcPr>
            <w:tcW w:w="4605" w:type="dxa"/>
            <w:tcPrChange w:id="260" w:author="danicasinos6@gmail.com" w:date="2022-06-01T13:55:00Z">
              <w:tcPr>
                <w:tcW w:w="4605" w:type="dxa"/>
              </w:tcPr>
            </w:tcPrChange>
          </w:tcPr>
          <w:p w14:paraId="39D54209" w14:textId="3C475D08" w:rsidR="00F4125C" w:rsidRDefault="00B368F8" w:rsidP="00B92545">
            <w:pPr>
              <w:jc w:val="center"/>
              <w:rPr>
                <w:ins w:id="261" w:author="danicasinos6@gmail.com" w:date="2022-06-01T13:42:00Z"/>
                <w:rFonts w:ascii="Arial" w:hAnsi="Arial" w:cs="Arial"/>
                <w:sz w:val="24"/>
                <w:szCs w:val="24"/>
              </w:rPr>
            </w:pPr>
            <w:ins w:id="262" w:author="danicasinos6@gmail.com" w:date="2022-06-01T13:54:00Z">
              <w:r>
                <w:rPr>
                  <w:noProof/>
                </w:rPr>
                <w:drawing>
                  <wp:inline distT="0" distB="0" distL="0" distR="0" wp14:anchorId="18C8C903" wp14:editId="1DB3081D">
                    <wp:extent cx="3052009" cy="268821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7543" cy="2754749"/>
                            </a:xfrm>
                            <a:prstGeom prst="rect">
                              <a:avLst/>
                            </a:prstGeom>
                          </pic:spPr>
                        </pic:pic>
                      </a:graphicData>
                    </a:graphic>
                  </wp:inline>
                </w:drawing>
              </w:r>
            </w:ins>
          </w:p>
          <w:p w14:paraId="455325C4" w14:textId="0D829347" w:rsidR="00F4125C" w:rsidRPr="00B92545" w:rsidRDefault="004D2F3B" w:rsidP="00B92545">
            <w:pPr>
              <w:jc w:val="center"/>
              <w:rPr>
                <w:ins w:id="263" w:author="danicasinos6@gmail.com" w:date="2022-06-01T13:42:00Z"/>
                <w:rStyle w:val="nfasissutil"/>
              </w:rPr>
            </w:pPr>
            <w:r>
              <w:rPr>
                <w:rStyle w:val="nfasissutil"/>
              </w:rPr>
              <w:t xml:space="preserve">7. </w:t>
            </w:r>
            <w:ins w:id="264" w:author="danicasinos6@gmail.com" w:date="2022-06-01T13:42:00Z">
              <w:r w:rsidR="00F4125C">
                <w:rPr>
                  <w:rStyle w:val="nfasissutil"/>
                </w:rPr>
                <w:t>Vista general del apartado</w:t>
              </w:r>
            </w:ins>
          </w:p>
        </w:tc>
      </w:tr>
    </w:tbl>
    <w:p w14:paraId="40421206" w14:textId="77777777" w:rsidR="00FD1926" w:rsidRPr="00805972" w:rsidRDefault="00FD1926" w:rsidP="00FD1926">
      <w:pPr>
        <w:pStyle w:val="Prrafodelista"/>
        <w:shd w:val="clear" w:color="auto" w:fill="FFFFFF" w:themeFill="background1"/>
        <w:rPr>
          <w:ins w:id="265" w:author="danicasinos6@gmail.com" w:date="2022-06-01T13:15:00Z"/>
          <w:rFonts w:ascii="Arial" w:hAnsi="Arial" w:cs="Arial"/>
          <w:sz w:val="24"/>
          <w:szCs w:val="24"/>
        </w:rPr>
      </w:pPr>
    </w:p>
    <w:p w14:paraId="41BA4440" w14:textId="384C6567" w:rsidR="00FD1926" w:rsidRDefault="00FD1926" w:rsidP="008C42F7">
      <w:pPr>
        <w:pStyle w:val="Prrafodelista"/>
        <w:numPr>
          <w:ilvl w:val="1"/>
          <w:numId w:val="26"/>
        </w:numPr>
        <w:shd w:val="clear" w:color="auto" w:fill="F4B083" w:themeFill="accent2" w:themeFillTint="99"/>
        <w:rPr>
          <w:ins w:id="266" w:author="danicasinos6@gmail.com" w:date="2022-06-01T14:02:00Z"/>
          <w:rFonts w:ascii="Arial" w:hAnsi="Arial" w:cs="Arial"/>
          <w:color w:val="FFFFFF" w:themeColor="background1"/>
          <w:sz w:val="32"/>
          <w:szCs w:val="32"/>
        </w:rPr>
      </w:pPr>
      <w:ins w:id="267" w:author="danicasinos6@gmail.com" w:date="2022-06-01T13:16:00Z">
        <w:r>
          <w:rPr>
            <w:rFonts w:ascii="Arial" w:hAnsi="Arial" w:cs="Arial"/>
            <w:color w:val="FFFFFF" w:themeColor="background1"/>
            <w:sz w:val="32"/>
            <w:szCs w:val="32"/>
          </w:rPr>
          <w:t>Cuatro Ruedas</w:t>
        </w:r>
      </w:ins>
    </w:p>
    <w:p w14:paraId="65DAE846" w14:textId="77777777" w:rsidR="00E93465" w:rsidRPr="00805972" w:rsidRDefault="00E93465">
      <w:pPr>
        <w:pStyle w:val="Prrafodelista"/>
        <w:rPr>
          <w:ins w:id="268" w:author="danicasinos6@gmail.com" w:date="2022-06-01T13:15:00Z"/>
          <w:rFonts w:ascii="Arial" w:hAnsi="Arial" w:cs="Arial"/>
          <w:color w:val="FFFFFF" w:themeColor="background1"/>
          <w:sz w:val="32"/>
          <w:szCs w:val="32"/>
        </w:rPr>
        <w:pPrChange w:id="269" w:author="danicasinos6@gmail.com" w:date="2022-06-01T14:02:00Z">
          <w:pPr>
            <w:pStyle w:val="Prrafodelista"/>
            <w:numPr>
              <w:ilvl w:val="1"/>
              <w:numId w:val="4"/>
            </w:numPr>
            <w:shd w:val="clear" w:color="auto" w:fill="9CC2E5" w:themeFill="accent1" w:themeFillTint="99"/>
            <w:ind w:hanging="720"/>
          </w:pPr>
        </w:pPrChange>
      </w:pP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284" w:type="dxa"/>
        </w:tblCellMar>
        <w:tblLook w:val="04A0" w:firstRow="1" w:lastRow="0" w:firstColumn="1" w:lastColumn="0" w:noHBand="0" w:noVBand="1"/>
        <w:tblPrChange w:id="270" w:author="danicasinos6@gmail.com" w:date="2022-06-01T14:06:00Z">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284" w:type="dxa"/>
            </w:tblCellMar>
            <w:tblLook w:val="04A0" w:firstRow="1" w:lastRow="0" w:firstColumn="1" w:lastColumn="0" w:noHBand="0" w:noVBand="1"/>
          </w:tblPr>
        </w:tblPrChange>
      </w:tblPr>
      <w:tblGrid>
        <w:gridCol w:w="3907"/>
        <w:gridCol w:w="5152"/>
        <w:tblGridChange w:id="271">
          <w:tblGrid>
            <w:gridCol w:w="4206"/>
            <w:gridCol w:w="5152"/>
          </w:tblGrid>
        </w:tblGridChange>
      </w:tblGrid>
      <w:tr w:rsidR="00E93465" w14:paraId="16169905" w14:textId="77777777" w:rsidTr="00E93465">
        <w:trPr>
          <w:ins w:id="272" w:author="danicasinos6@gmail.com" w:date="2022-06-01T13:59:00Z"/>
        </w:trPr>
        <w:tc>
          <w:tcPr>
            <w:tcW w:w="4604" w:type="dxa"/>
            <w:vAlign w:val="center"/>
            <w:tcPrChange w:id="273" w:author="danicasinos6@gmail.com" w:date="2022-06-01T14:06:00Z">
              <w:tcPr>
                <w:tcW w:w="4604" w:type="dxa"/>
                <w:vAlign w:val="center"/>
              </w:tcPr>
            </w:tcPrChange>
          </w:tcPr>
          <w:p w14:paraId="3127F9B6" w14:textId="12E8704E" w:rsidR="00E93465" w:rsidRDefault="00E93465" w:rsidP="00EE3570">
            <w:pPr>
              <w:pStyle w:val="Prrafodelista"/>
              <w:ind w:left="0"/>
              <w:rPr>
                <w:ins w:id="274" w:author="danicasinos6@gmail.com" w:date="2022-06-01T14:06:00Z"/>
                <w:rFonts w:ascii="Arial" w:hAnsi="Arial" w:cs="Arial"/>
                <w:sz w:val="24"/>
                <w:szCs w:val="24"/>
              </w:rPr>
            </w:pPr>
            <w:ins w:id="275" w:author="danicasinos6@gmail.com" w:date="2022-06-01T14:06:00Z">
              <w:r>
                <w:rPr>
                  <w:rFonts w:ascii="Arial" w:hAnsi="Arial" w:cs="Arial"/>
                  <w:sz w:val="24"/>
                  <w:szCs w:val="24"/>
                </w:rPr>
                <w:t>La finalidad de esta seccion es la compra-venta de coches.</w:t>
              </w:r>
            </w:ins>
          </w:p>
          <w:p w14:paraId="7A290918" w14:textId="77777777" w:rsidR="00E93465" w:rsidRDefault="00E93465" w:rsidP="00EE3570">
            <w:pPr>
              <w:pStyle w:val="Prrafodelista"/>
              <w:ind w:left="0"/>
              <w:rPr>
                <w:ins w:id="276" w:author="danicasinos6@gmail.com" w:date="2022-06-01T14:05:00Z"/>
                <w:rFonts w:ascii="Arial" w:hAnsi="Arial" w:cs="Arial"/>
                <w:sz w:val="24"/>
                <w:szCs w:val="24"/>
              </w:rPr>
            </w:pPr>
          </w:p>
          <w:p w14:paraId="381AF1FF" w14:textId="36D315D5" w:rsidR="00EE3570" w:rsidRDefault="00E93465" w:rsidP="00EE3570">
            <w:pPr>
              <w:pStyle w:val="Prrafodelista"/>
              <w:ind w:left="0"/>
              <w:rPr>
                <w:ins w:id="277" w:author="danicasinos6@gmail.com" w:date="2022-06-01T14:02:00Z"/>
                <w:rFonts w:ascii="Arial" w:hAnsi="Arial" w:cs="Arial"/>
                <w:sz w:val="24"/>
                <w:szCs w:val="24"/>
              </w:rPr>
            </w:pPr>
            <w:ins w:id="278" w:author="danicasinos6@gmail.com" w:date="2022-06-01T14:03:00Z">
              <w:r>
                <w:rPr>
                  <w:rFonts w:ascii="Arial" w:hAnsi="Arial" w:cs="Arial"/>
                  <w:sz w:val="24"/>
                  <w:szCs w:val="24"/>
                </w:rPr>
                <w:t>No se realiza la gestion de la compra, simple</w:t>
              </w:r>
            </w:ins>
            <w:ins w:id="279" w:author="danicasinos6@gmail.com" w:date="2022-06-01T14:04:00Z">
              <w:r>
                <w:rPr>
                  <w:rFonts w:ascii="Arial" w:hAnsi="Arial" w:cs="Arial"/>
                  <w:sz w:val="24"/>
                  <w:szCs w:val="24"/>
                </w:rPr>
                <w:t>mente se facilitan los datos del coche y del vendedor para que el usuario se pueda poner en contacto con él.</w:t>
              </w:r>
            </w:ins>
          </w:p>
          <w:p w14:paraId="744DE677" w14:textId="77777777" w:rsidR="00EE3570" w:rsidRDefault="00EE3570" w:rsidP="00EE3570">
            <w:pPr>
              <w:pStyle w:val="Prrafodelista"/>
              <w:ind w:left="0"/>
              <w:rPr>
                <w:ins w:id="280" w:author="danicasinos6@gmail.com" w:date="2022-06-01T14:02:00Z"/>
                <w:rFonts w:ascii="Arial" w:hAnsi="Arial" w:cs="Arial"/>
                <w:sz w:val="24"/>
                <w:szCs w:val="24"/>
              </w:rPr>
            </w:pPr>
          </w:p>
          <w:p w14:paraId="48EAB751" w14:textId="160C4C48" w:rsidR="00EE3570" w:rsidRDefault="00EE3570" w:rsidP="00EE3570">
            <w:pPr>
              <w:pStyle w:val="Prrafodelista"/>
              <w:ind w:left="0"/>
              <w:rPr>
                <w:ins w:id="281" w:author="danicasinos6@gmail.com" w:date="2022-06-01T14:02:00Z"/>
                <w:rFonts w:ascii="Arial" w:hAnsi="Arial" w:cs="Arial"/>
                <w:sz w:val="24"/>
                <w:szCs w:val="24"/>
              </w:rPr>
            </w:pPr>
            <w:ins w:id="282" w:author="danicasinos6@gmail.com" w:date="2022-06-01T14:00:00Z">
              <w:r>
                <w:rPr>
                  <w:rFonts w:ascii="Arial" w:hAnsi="Arial" w:cs="Arial"/>
                  <w:sz w:val="24"/>
                  <w:szCs w:val="24"/>
                </w:rPr>
                <w:t>El nombre de este apartado hace referencia a las 4 ruedas que tienen (suelen tener) los coches, de ah</w:t>
              </w:r>
            </w:ins>
            <w:ins w:id="283" w:author="danicasinos6@gmail.com" w:date="2022-06-01T14:07:00Z">
              <w:r w:rsidR="00E93465">
                <w:rPr>
                  <w:rFonts w:ascii="Arial" w:hAnsi="Arial" w:cs="Arial"/>
                  <w:sz w:val="24"/>
                  <w:szCs w:val="24"/>
                </w:rPr>
                <w:t>í</w:t>
              </w:r>
            </w:ins>
            <w:ins w:id="284" w:author="danicasinos6@gmail.com" w:date="2022-06-01T14:00:00Z">
              <w:r>
                <w:rPr>
                  <w:rFonts w:ascii="Arial" w:hAnsi="Arial" w:cs="Arial"/>
                  <w:sz w:val="24"/>
                  <w:szCs w:val="24"/>
                </w:rPr>
                <w:t xml:space="preserve"> el nombre “Cuatro Ruedas”</w:t>
              </w:r>
            </w:ins>
          </w:p>
          <w:p w14:paraId="08960399" w14:textId="77777777" w:rsidR="00EE3570" w:rsidRDefault="00EE3570" w:rsidP="00EE3570">
            <w:pPr>
              <w:pStyle w:val="Prrafodelista"/>
              <w:ind w:left="0"/>
              <w:rPr>
                <w:ins w:id="285" w:author="danicasinos6@gmail.com" w:date="2022-06-01T14:02:00Z"/>
                <w:rFonts w:ascii="Arial" w:hAnsi="Arial" w:cs="Arial"/>
                <w:sz w:val="24"/>
                <w:szCs w:val="24"/>
              </w:rPr>
            </w:pPr>
          </w:p>
          <w:p w14:paraId="1D704B38" w14:textId="00101106" w:rsidR="00EE3570" w:rsidRPr="00EE3570" w:rsidRDefault="00EE3570">
            <w:pPr>
              <w:pStyle w:val="Prrafodelista"/>
              <w:ind w:left="0"/>
              <w:jc w:val="left"/>
              <w:rPr>
                <w:ins w:id="286" w:author="danicasinos6@gmail.com" w:date="2022-06-01T13:59:00Z"/>
                <w:rFonts w:ascii="Arial" w:hAnsi="Arial" w:cs="Arial"/>
                <w:sz w:val="24"/>
                <w:szCs w:val="24"/>
              </w:rPr>
              <w:pPrChange w:id="287" w:author="danicasinos6@gmail.com" w:date="2022-06-01T14:02:00Z">
                <w:pPr>
                  <w:pStyle w:val="Prrafodelista"/>
                  <w:ind w:left="450"/>
                  <w:jc w:val="left"/>
                </w:pPr>
              </w:pPrChange>
            </w:pPr>
            <w:ins w:id="288" w:author="danicasinos6@gmail.com" w:date="2022-06-01T14:02:00Z">
              <w:r>
                <w:rPr>
                  <w:rFonts w:ascii="Arial" w:hAnsi="Arial" w:cs="Arial"/>
                  <w:sz w:val="24"/>
                  <w:szCs w:val="24"/>
                </w:rPr>
                <w:t>Acceder a esta sección requiere estar registrado.</w:t>
              </w:r>
            </w:ins>
          </w:p>
        </w:tc>
        <w:tc>
          <w:tcPr>
            <w:tcW w:w="4605" w:type="dxa"/>
            <w:vAlign w:val="center"/>
            <w:tcPrChange w:id="289" w:author="danicasinos6@gmail.com" w:date="2022-06-01T14:06:00Z">
              <w:tcPr>
                <w:tcW w:w="4605" w:type="dxa"/>
              </w:tcPr>
            </w:tcPrChange>
          </w:tcPr>
          <w:p w14:paraId="7802716A" w14:textId="2B6D9833" w:rsidR="00EE3570" w:rsidRDefault="00E93465" w:rsidP="00E93465">
            <w:pPr>
              <w:jc w:val="center"/>
              <w:rPr>
                <w:ins w:id="290" w:author="danicasinos6@gmail.com" w:date="2022-06-01T13:59:00Z"/>
                <w:rFonts w:ascii="Arial" w:hAnsi="Arial" w:cs="Arial"/>
                <w:sz w:val="24"/>
                <w:szCs w:val="24"/>
              </w:rPr>
            </w:pPr>
            <w:ins w:id="291" w:author="danicasinos6@gmail.com" w:date="2022-06-01T14:05:00Z">
              <w:r>
                <w:rPr>
                  <w:noProof/>
                </w:rPr>
                <w:drawing>
                  <wp:inline distT="0" distB="0" distL="0" distR="0" wp14:anchorId="2674AFC6" wp14:editId="1A1AFA5C">
                    <wp:extent cx="3091537" cy="22860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47223" cy="2327177"/>
                            </a:xfrm>
                            <a:prstGeom prst="rect">
                              <a:avLst/>
                            </a:prstGeom>
                          </pic:spPr>
                        </pic:pic>
                      </a:graphicData>
                    </a:graphic>
                  </wp:inline>
                </w:drawing>
              </w:r>
            </w:ins>
          </w:p>
          <w:p w14:paraId="10C5FA0E" w14:textId="5847292B" w:rsidR="00EE3570" w:rsidRPr="00B92545" w:rsidRDefault="004D2F3B" w:rsidP="00E93465">
            <w:pPr>
              <w:jc w:val="center"/>
              <w:rPr>
                <w:ins w:id="292" w:author="danicasinos6@gmail.com" w:date="2022-06-01T13:59:00Z"/>
                <w:rStyle w:val="nfasissutil"/>
              </w:rPr>
            </w:pPr>
            <w:r>
              <w:rPr>
                <w:rStyle w:val="nfasissutil"/>
              </w:rPr>
              <w:t xml:space="preserve">8. </w:t>
            </w:r>
            <w:ins w:id="293" w:author="danicasinos6@gmail.com" w:date="2022-06-01T13:59:00Z">
              <w:r w:rsidR="00EE3570">
                <w:rPr>
                  <w:rStyle w:val="nfasissutil"/>
                </w:rPr>
                <w:t>Vista general del apartado</w:t>
              </w:r>
            </w:ins>
          </w:p>
        </w:tc>
      </w:tr>
    </w:tbl>
    <w:p w14:paraId="4A97935D" w14:textId="42D71E60" w:rsidR="00FD1926" w:rsidRDefault="00FD1926" w:rsidP="00FD1926">
      <w:pPr>
        <w:pStyle w:val="Prrafodelista"/>
        <w:shd w:val="clear" w:color="auto" w:fill="FFFFFF" w:themeFill="background1"/>
        <w:rPr>
          <w:ins w:id="294" w:author="danicasinos6@gmail.com" w:date="2022-06-01T14:26:00Z"/>
          <w:rFonts w:ascii="Arial" w:hAnsi="Arial" w:cs="Arial"/>
          <w:sz w:val="24"/>
          <w:szCs w:val="24"/>
        </w:rPr>
      </w:pPr>
    </w:p>
    <w:p w14:paraId="1BE6DB67" w14:textId="609660EB" w:rsidR="008C42F7" w:rsidRDefault="008C42F7">
      <w:pPr>
        <w:rPr>
          <w:rFonts w:ascii="Arial" w:hAnsi="Arial" w:cs="Arial"/>
          <w:sz w:val="24"/>
          <w:szCs w:val="24"/>
        </w:rPr>
      </w:pPr>
    </w:p>
    <w:p w14:paraId="4452D6F5" w14:textId="77777777" w:rsidR="00771DDB" w:rsidRPr="00805972" w:rsidRDefault="00771DDB" w:rsidP="00FD1926">
      <w:pPr>
        <w:pStyle w:val="Prrafodelista"/>
        <w:shd w:val="clear" w:color="auto" w:fill="FFFFFF" w:themeFill="background1"/>
        <w:rPr>
          <w:ins w:id="295" w:author="danicasinos6@gmail.com" w:date="2022-06-01T13:15:00Z"/>
          <w:rFonts w:ascii="Arial" w:hAnsi="Arial" w:cs="Arial"/>
          <w:sz w:val="24"/>
          <w:szCs w:val="24"/>
        </w:rPr>
      </w:pPr>
    </w:p>
    <w:p w14:paraId="33FD320D" w14:textId="0B0E224A" w:rsidR="00FD1926" w:rsidRDefault="00FD1926" w:rsidP="008C42F7">
      <w:pPr>
        <w:pStyle w:val="Prrafodelista"/>
        <w:numPr>
          <w:ilvl w:val="1"/>
          <w:numId w:val="26"/>
        </w:numPr>
        <w:shd w:val="clear" w:color="auto" w:fill="F4B083" w:themeFill="accent2" w:themeFillTint="99"/>
        <w:rPr>
          <w:ins w:id="296" w:author="danicasinos6@gmail.com" w:date="2022-06-01T14:11:00Z"/>
          <w:rFonts w:ascii="Arial" w:hAnsi="Arial" w:cs="Arial"/>
          <w:color w:val="FFFFFF" w:themeColor="background1"/>
          <w:sz w:val="32"/>
          <w:szCs w:val="32"/>
        </w:rPr>
      </w:pPr>
      <w:ins w:id="297" w:author="danicasinos6@gmail.com" w:date="2022-06-01T13:16:00Z">
        <w:r>
          <w:rPr>
            <w:rFonts w:ascii="Arial" w:hAnsi="Arial" w:cs="Arial"/>
            <w:color w:val="FFFFFF" w:themeColor="background1"/>
            <w:sz w:val="32"/>
            <w:szCs w:val="32"/>
          </w:rPr>
          <w:t>A toda Rueda</w:t>
        </w:r>
      </w:ins>
    </w:p>
    <w:p w14:paraId="38461D17" w14:textId="77777777" w:rsidR="00D52A51" w:rsidRPr="00805972" w:rsidRDefault="00D52A51" w:rsidP="00F56089">
      <w:pPr>
        <w:pStyle w:val="Prrafodelista"/>
        <w:numPr>
          <w:ilvl w:val="1"/>
          <w:numId w:val="26"/>
        </w:numPr>
        <w:rPr>
          <w:ins w:id="298" w:author="danicasinos6@gmail.com" w:date="2022-06-01T13:15:00Z"/>
          <w:rFonts w:ascii="Arial" w:hAnsi="Arial" w:cs="Arial"/>
          <w:color w:val="FFFFFF" w:themeColor="background1"/>
          <w:sz w:val="32"/>
          <w:szCs w:val="32"/>
        </w:rPr>
        <w:pPrChange w:id="299" w:author="danicasinos6@gmail.com" w:date="2022-06-01T14:11:00Z">
          <w:pPr>
            <w:pStyle w:val="Prrafodelista"/>
            <w:numPr>
              <w:ilvl w:val="1"/>
              <w:numId w:val="4"/>
            </w:numPr>
            <w:shd w:val="clear" w:color="auto" w:fill="9CC2E5" w:themeFill="accent1" w:themeFillTint="99"/>
            <w:ind w:hanging="720"/>
          </w:pPr>
        </w:pPrChange>
      </w:pP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284" w:type="dxa"/>
        </w:tblCellMar>
        <w:tblLook w:val="04A0" w:firstRow="1" w:lastRow="0" w:firstColumn="1" w:lastColumn="0" w:noHBand="0" w:noVBand="1"/>
      </w:tblPr>
      <w:tblGrid>
        <w:gridCol w:w="4520"/>
        <w:gridCol w:w="4539"/>
        <w:tblGridChange w:id="300">
          <w:tblGrid>
            <w:gridCol w:w="4520"/>
            <w:gridCol w:w="84"/>
            <w:gridCol w:w="4455"/>
            <w:gridCol w:w="150"/>
          </w:tblGrid>
        </w:tblGridChange>
      </w:tblGrid>
      <w:tr w:rsidR="00FB70FF" w14:paraId="6F53C318" w14:textId="77777777" w:rsidTr="00395105">
        <w:trPr>
          <w:ins w:id="301" w:author="danicasinos6@gmail.com" w:date="2022-06-01T14:06:00Z"/>
        </w:trPr>
        <w:tc>
          <w:tcPr>
            <w:tcW w:w="4604" w:type="dxa"/>
            <w:vAlign w:val="center"/>
          </w:tcPr>
          <w:p w14:paraId="4064BD8B" w14:textId="77777777" w:rsidR="00E93465" w:rsidRDefault="00E93465" w:rsidP="00B92545">
            <w:pPr>
              <w:pStyle w:val="Prrafodelista"/>
              <w:ind w:left="0"/>
              <w:rPr>
                <w:ins w:id="302" w:author="danicasinos6@gmail.com" w:date="2022-06-01T14:06:00Z"/>
                <w:rFonts w:ascii="Arial" w:hAnsi="Arial" w:cs="Arial"/>
                <w:sz w:val="24"/>
                <w:szCs w:val="24"/>
              </w:rPr>
            </w:pPr>
          </w:p>
          <w:p w14:paraId="2CF68853" w14:textId="147C2E79" w:rsidR="00D52A51" w:rsidRDefault="00D52A51" w:rsidP="00B92545">
            <w:pPr>
              <w:pStyle w:val="Prrafodelista"/>
              <w:ind w:left="0"/>
              <w:rPr>
                <w:ins w:id="303" w:author="danicasinos6@gmail.com" w:date="2022-06-01T14:09:00Z"/>
                <w:rFonts w:ascii="Arial" w:hAnsi="Arial" w:cs="Arial"/>
                <w:sz w:val="24"/>
                <w:szCs w:val="24"/>
              </w:rPr>
            </w:pPr>
            <w:ins w:id="304" w:author="danicasinos6@gmail.com" w:date="2022-06-01T14:08:00Z">
              <w:r>
                <w:rPr>
                  <w:rFonts w:ascii="Arial" w:hAnsi="Arial" w:cs="Arial"/>
                  <w:sz w:val="24"/>
                  <w:szCs w:val="24"/>
                </w:rPr>
                <w:t xml:space="preserve">Por último, esta sección permite jugar a un minijuego personalizado, donde conduces un F1 y </w:t>
              </w:r>
            </w:ins>
            <w:ins w:id="305" w:author="danicasinos6@gmail.com" w:date="2022-06-01T14:09:00Z">
              <w:r>
                <w:rPr>
                  <w:rFonts w:ascii="Arial" w:hAnsi="Arial" w:cs="Arial"/>
                  <w:sz w:val="24"/>
                  <w:szCs w:val="24"/>
                </w:rPr>
                <w:t>tienes que ir adelantando y esquivando a los coches que aparecen en la carretera. Cuanto más tiempo aguantes sin chocar, mayor puntuación.</w:t>
              </w:r>
            </w:ins>
          </w:p>
          <w:p w14:paraId="7B0FA355" w14:textId="733C43B1" w:rsidR="00D52A51" w:rsidRDefault="00D52A51" w:rsidP="00B92545">
            <w:pPr>
              <w:pStyle w:val="Prrafodelista"/>
              <w:ind w:left="0"/>
              <w:rPr>
                <w:ins w:id="306" w:author="danicasinos6@gmail.com" w:date="2022-06-01T14:10:00Z"/>
                <w:rFonts w:ascii="Arial" w:hAnsi="Arial" w:cs="Arial"/>
                <w:sz w:val="24"/>
                <w:szCs w:val="24"/>
              </w:rPr>
            </w:pPr>
          </w:p>
          <w:p w14:paraId="69FDDEC6" w14:textId="155EB494" w:rsidR="00D52A51" w:rsidRDefault="00D52A51" w:rsidP="00B92545">
            <w:pPr>
              <w:pStyle w:val="Prrafodelista"/>
              <w:ind w:left="0"/>
              <w:rPr>
                <w:ins w:id="307" w:author="danicasinos6@gmail.com" w:date="2022-06-01T14:06:00Z"/>
                <w:rFonts w:ascii="Arial" w:hAnsi="Arial" w:cs="Arial"/>
                <w:sz w:val="24"/>
                <w:szCs w:val="24"/>
              </w:rPr>
            </w:pPr>
            <w:ins w:id="308" w:author="danicasinos6@gmail.com" w:date="2022-06-01T14:10:00Z">
              <w:r>
                <w:rPr>
                  <w:rFonts w:ascii="Arial" w:hAnsi="Arial" w:cs="Arial"/>
                  <w:sz w:val="24"/>
                  <w:szCs w:val="24"/>
                </w:rPr>
                <w:t>Incluye un apartado para ver el Top 10 de mejores puntuaciones de la web.</w:t>
              </w:r>
            </w:ins>
          </w:p>
          <w:p w14:paraId="7BDF492F" w14:textId="77777777" w:rsidR="00E93465" w:rsidRDefault="00E93465" w:rsidP="00B92545">
            <w:pPr>
              <w:pStyle w:val="Prrafodelista"/>
              <w:ind w:left="0"/>
              <w:rPr>
                <w:ins w:id="309" w:author="danicasinos6@gmail.com" w:date="2022-06-01T14:06:00Z"/>
                <w:rFonts w:ascii="Arial" w:hAnsi="Arial" w:cs="Arial"/>
                <w:sz w:val="24"/>
                <w:szCs w:val="24"/>
              </w:rPr>
            </w:pPr>
          </w:p>
          <w:p w14:paraId="3F4814B3" w14:textId="77777777" w:rsidR="00395105" w:rsidRDefault="00E93465" w:rsidP="00B92545">
            <w:pPr>
              <w:pStyle w:val="Prrafodelista"/>
              <w:ind w:left="0"/>
              <w:rPr>
                <w:ins w:id="310" w:author="danicasinos6@gmail.com" w:date="2022-06-01T14:18:00Z"/>
                <w:rFonts w:ascii="Arial" w:hAnsi="Arial" w:cs="Arial"/>
                <w:sz w:val="24"/>
                <w:szCs w:val="24"/>
              </w:rPr>
            </w:pPr>
            <w:ins w:id="311" w:author="danicasinos6@gmail.com" w:date="2022-06-01T14:06:00Z">
              <w:r>
                <w:rPr>
                  <w:rFonts w:ascii="Arial" w:hAnsi="Arial" w:cs="Arial"/>
                  <w:sz w:val="24"/>
                  <w:szCs w:val="24"/>
                </w:rPr>
                <w:t>Acceder a esta sección requiere estar registrado.</w:t>
              </w:r>
            </w:ins>
          </w:p>
          <w:p w14:paraId="40079347" w14:textId="6D7F14A6" w:rsidR="00395105" w:rsidRPr="00395105" w:rsidRDefault="00395105" w:rsidP="00B92545">
            <w:pPr>
              <w:pStyle w:val="Prrafodelista"/>
              <w:ind w:left="0"/>
              <w:jc w:val="left"/>
              <w:rPr>
                <w:ins w:id="312" w:author="danicasinos6@gmail.com" w:date="2022-06-01T14:06:00Z"/>
                <w:rFonts w:ascii="Arial" w:hAnsi="Arial" w:cs="Arial"/>
                <w:sz w:val="24"/>
                <w:szCs w:val="24"/>
              </w:rPr>
            </w:pPr>
          </w:p>
        </w:tc>
        <w:tc>
          <w:tcPr>
            <w:tcW w:w="4605" w:type="dxa"/>
          </w:tcPr>
          <w:p w14:paraId="7DA9D74B" w14:textId="46D07C1C" w:rsidR="00E93465" w:rsidRDefault="00D52A51" w:rsidP="00395105">
            <w:pPr>
              <w:jc w:val="center"/>
              <w:rPr>
                <w:ins w:id="313" w:author="danicasinos6@gmail.com" w:date="2022-06-01T14:06:00Z"/>
                <w:rFonts w:ascii="Arial" w:hAnsi="Arial" w:cs="Arial"/>
                <w:sz w:val="24"/>
                <w:szCs w:val="24"/>
              </w:rPr>
            </w:pPr>
            <w:ins w:id="314" w:author="danicasinos6@gmail.com" w:date="2022-06-01T14:11:00Z">
              <w:r>
                <w:rPr>
                  <w:noProof/>
                </w:rPr>
                <w:drawing>
                  <wp:inline distT="0" distB="0" distL="0" distR="0" wp14:anchorId="47362AD1" wp14:editId="3983C880">
                    <wp:extent cx="2555382" cy="2395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04836" cy="2441692"/>
                            </a:xfrm>
                            <a:prstGeom prst="rect">
                              <a:avLst/>
                            </a:prstGeom>
                          </pic:spPr>
                        </pic:pic>
                      </a:graphicData>
                    </a:graphic>
                  </wp:inline>
                </w:drawing>
              </w:r>
            </w:ins>
          </w:p>
          <w:p w14:paraId="77B5438A" w14:textId="492BAB46" w:rsidR="00E93465" w:rsidRPr="00B92545" w:rsidRDefault="004D2F3B" w:rsidP="00395105">
            <w:pPr>
              <w:jc w:val="center"/>
              <w:rPr>
                <w:ins w:id="315" w:author="danicasinos6@gmail.com" w:date="2022-06-01T14:06:00Z"/>
                <w:rStyle w:val="nfasissutil"/>
              </w:rPr>
            </w:pPr>
            <w:r>
              <w:rPr>
                <w:rStyle w:val="nfasissutil"/>
              </w:rPr>
              <w:t xml:space="preserve">9. </w:t>
            </w:r>
            <w:ins w:id="316" w:author="danicasinos6@gmail.com" w:date="2022-06-01T14:06:00Z">
              <w:r w:rsidR="00E93465">
                <w:rPr>
                  <w:rStyle w:val="nfasissutil"/>
                </w:rPr>
                <w:t xml:space="preserve">Vista </w:t>
              </w:r>
            </w:ins>
            <w:ins w:id="317" w:author="danicasinos6@gmail.com" w:date="2022-06-01T14:11:00Z">
              <w:r w:rsidR="00D52A51">
                <w:rPr>
                  <w:rStyle w:val="nfasissutil"/>
                </w:rPr>
                <w:t>inicial</w:t>
              </w:r>
            </w:ins>
            <w:ins w:id="318" w:author="danicasinos6@gmail.com" w:date="2022-06-01T14:06:00Z">
              <w:r w:rsidR="00E93465">
                <w:rPr>
                  <w:rStyle w:val="nfasissutil"/>
                </w:rPr>
                <w:t xml:space="preserve"> del </w:t>
              </w:r>
            </w:ins>
            <w:ins w:id="319" w:author="danicasinos6@gmail.com" w:date="2022-06-01T14:11:00Z">
              <w:r w:rsidR="00D52A51">
                <w:rPr>
                  <w:rStyle w:val="nfasissutil"/>
                </w:rPr>
                <w:t>minijuego</w:t>
              </w:r>
            </w:ins>
          </w:p>
        </w:tc>
      </w:tr>
      <w:tr w:rsidR="00395105" w14:paraId="0ED20616" w14:textId="77777777" w:rsidTr="00395105">
        <w:tblPrEx>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284" w:type="dxa"/>
          </w:tblCellMar>
          <w:tblPrExChange w:id="320" w:author="danicasinos6@gmail.com" w:date="2022-06-01T14:17:00Z">
            <w:tblPrEx>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284" w:type="dxa"/>
              </w:tblCellMar>
            </w:tblPrEx>
          </w:tblPrExChange>
        </w:tblPrEx>
        <w:trPr>
          <w:ins w:id="321" w:author="danicasinos6@gmail.com" w:date="2022-06-01T14:12:00Z"/>
        </w:trPr>
        <w:tc>
          <w:tcPr>
            <w:tcW w:w="4604" w:type="dxa"/>
            <w:tcPrChange w:id="322" w:author="danicasinos6@gmail.com" w:date="2022-06-01T14:17:00Z">
              <w:tcPr>
                <w:tcW w:w="4604" w:type="dxa"/>
                <w:gridSpan w:val="2"/>
                <w:vAlign w:val="center"/>
              </w:tcPr>
            </w:tcPrChange>
          </w:tcPr>
          <w:p w14:paraId="6D8F9E80" w14:textId="7FECB056" w:rsidR="00395105" w:rsidRDefault="00D52A51" w:rsidP="00BC42BF">
            <w:pPr>
              <w:pStyle w:val="Prrafodelista"/>
              <w:ind w:left="0"/>
              <w:jc w:val="center"/>
              <w:rPr>
                <w:ins w:id="323" w:author="danicasinos6@gmail.com" w:date="2022-06-01T15:33:00Z"/>
                <w:rFonts w:ascii="Arial" w:hAnsi="Arial" w:cs="Arial"/>
                <w:sz w:val="24"/>
                <w:szCs w:val="24"/>
              </w:rPr>
            </w:pPr>
            <w:ins w:id="324" w:author="danicasinos6@gmail.com" w:date="2022-06-01T14:12:00Z">
              <w:r>
                <w:rPr>
                  <w:noProof/>
                </w:rPr>
                <w:drawing>
                  <wp:inline distT="0" distB="0" distL="0" distR="0" wp14:anchorId="5696B1C2" wp14:editId="0A6F1D5B">
                    <wp:extent cx="2562046" cy="251402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6521" cy="2547850"/>
                            </a:xfrm>
                            <a:prstGeom prst="rect">
                              <a:avLst/>
                            </a:prstGeom>
                          </pic:spPr>
                        </pic:pic>
                      </a:graphicData>
                    </a:graphic>
                  </wp:inline>
                </w:drawing>
              </w:r>
            </w:ins>
          </w:p>
          <w:p w14:paraId="3635CEFD" w14:textId="77777777" w:rsidR="00BC42BF" w:rsidRDefault="00BC42BF" w:rsidP="00BC42BF">
            <w:pPr>
              <w:pStyle w:val="Prrafodelista"/>
              <w:ind w:left="0"/>
              <w:jc w:val="center"/>
              <w:rPr>
                <w:ins w:id="325" w:author="danicasinos6@gmail.com" w:date="2022-06-01T14:13:00Z"/>
                <w:rFonts w:ascii="Arial" w:hAnsi="Arial" w:cs="Arial"/>
                <w:sz w:val="24"/>
                <w:szCs w:val="24"/>
              </w:rPr>
            </w:pPr>
          </w:p>
          <w:p w14:paraId="4F341112" w14:textId="29391E0E" w:rsidR="00D52A51" w:rsidRPr="00521CBE" w:rsidRDefault="004D2F3B" w:rsidP="00521CBE">
            <w:pPr>
              <w:pStyle w:val="Prrafodelista"/>
              <w:ind w:left="0"/>
              <w:jc w:val="center"/>
              <w:rPr>
                <w:ins w:id="326" w:author="danicasinos6@gmail.com" w:date="2022-06-01T14:12:00Z"/>
                <w:i/>
                <w:iCs/>
              </w:rPr>
            </w:pPr>
            <w:r>
              <w:rPr>
                <w:rStyle w:val="nfasissutil"/>
              </w:rPr>
              <w:t xml:space="preserve">10. </w:t>
            </w:r>
            <w:ins w:id="327" w:author="danicasinos6@gmail.com" w:date="2022-06-01T14:16:00Z">
              <w:r w:rsidR="00395105">
                <w:rPr>
                  <w:rStyle w:val="nfasissutil"/>
                </w:rPr>
                <w:t>Vista</w:t>
              </w:r>
            </w:ins>
            <w:ins w:id="328" w:author="danicasinos6@gmail.com" w:date="2022-06-01T14:17:00Z">
              <w:r w:rsidR="00395105">
                <w:rPr>
                  <w:rStyle w:val="nfasissutil"/>
                </w:rPr>
                <w:t xml:space="preserve"> in-game</w:t>
              </w:r>
            </w:ins>
            <w:ins w:id="329" w:author="danicasinos6@gmail.com" w:date="2022-06-01T14:16:00Z">
              <w:r w:rsidR="00395105">
                <w:rPr>
                  <w:rStyle w:val="nfasissutil"/>
                </w:rPr>
                <w:t xml:space="preserve"> del minijuego</w:t>
              </w:r>
            </w:ins>
          </w:p>
        </w:tc>
        <w:tc>
          <w:tcPr>
            <w:tcW w:w="4605" w:type="dxa"/>
            <w:tcPrChange w:id="330" w:author="danicasinos6@gmail.com" w:date="2022-06-01T14:17:00Z">
              <w:tcPr>
                <w:tcW w:w="4605" w:type="dxa"/>
                <w:gridSpan w:val="2"/>
                <w:vAlign w:val="center"/>
              </w:tcPr>
            </w:tcPrChange>
          </w:tcPr>
          <w:p w14:paraId="3B6CCADA" w14:textId="77777777" w:rsidR="00D52A51" w:rsidRDefault="00395105" w:rsidP="00395105">
            <w:pPr>
              <w:jc w:val="center"/>
              <w:rPr>
                <w:ins w:id="331" w:author="danicasinos6@gmail.com" w:date="2022-06-01T14:16:00Z"/>
                <w:noProof/>
              </w:rPr>
            </w:pPr>
            <w:ins w:id="332" w:author="danicasinos6@gmail.com" w:date="2022-06-01T14:14:00Z">
              <w:r>
                <w:rPr>
                  <w:noProof/>
                </w:rPr>
                <w:drawing>
                  <wp:inline distT="0" distB="0" distL="0" distR="0" wp14:anchorId="6D34348C" wp14:editId="042366B7">
                    <wp:extent cx="2603358" cy="251264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31318" cy="2539632"/>
                            </a:xfrm>
                            <a:prstGeom prst="rect">
                              <a:avLst/>
                            </a:prstGeom>
                          </pic:spPr>
                        </pic:pic>
                      </a:graphicData>
                    </a:graphic>
                  </wp:inline>
                </w:drawing>
              </w:r>
            </w:ins>
          </w:p>
          <w:p w14:paraId="24900776" w14:textId="43B580D5" w:rsidR="00395105" w:rsidRDefault="004D2F3B" w:rsidP="00395105">
            <w:pPr>
              <w:jc w:val="center"/>
              <w:rPr>
                <w:rStyle w:val="nfasissutil"/>
              </w:rPr>
            </w:pPr>
            <w:r>
              <w:rPr>
                <w:rStyle w:val="nfasissutil"/>
              </w:rPr>
              <w:t xml:space="preserve">11. </w:t>
            </w:r>
            <w:ins w:id="333" w:author="danicasinos6@gmail.com" w:date="2022-06-01T14:16:00Z">
              <w:r w:rsidR="00395105">
                <w:rPr>
                  <w:rStyle w:val="nfasissutil"/>
                </w:rPr>
                <w:t>Vista fin del minijuego</w:t>
              </w:r>
            </w:ins>
          </w:p>
          <w:p w14:paraId="451B5E76" w14:textId="77777777" w:rsidR="008931C1" w:rsidRDefault="008931C1" w:rsidP="00395105">
            <w:pPr>
              <w:jc w:val="center"/>
              <w:rPr>
                <w:noProof/>
              </w:rPr>
            </w:pPr>
          </w:p>
          <w:p w14:paraId="3121A7F9" w14:textId="77777777" w:rsidR="009E7657" w:rsidRDefault="009E7657" w:rsidP="00395105">
            <w:pPr>
              <w:jc w:val="center"/>
              <w:rPr>
                <w:noProof/>
              </w:rPr>
            </w:pPr>
          </w:p>
          <w:p w14:paraId="0E19D69C" w14:textId="52779DCB" w:rsidR="009E7657" w:rsidRDefault="009E7657" w:rsidP="00395105">
            <w:pPr>
              <w:jc w:val="center"/>
              <w:rPr>
                <w:noProof/>
              </w:rPr>
            </w:pPr>
          </w:p>
          <w:p w14:paraId="51ED4C30" w14:textId="77777777" w:rsidR="00521CBE" w:rsidRDefault="00521CBE" w:rsidP="00395105">
            <w:pPr>
              <w:jc w:val="center"/>
              <w:rPr>
                <w:noProof/>
              </w:rPr>
            </w:pPr>
          </w:p>
          <w:p w14:paraId="1B7FBF13" w14:textId="59E05496" w:rsidR="009E7657" w:rsidRDefault="009E7657" w:rsidP="00395105">
            <w:pPr>
              <w:jc w:val="center"/>
              <w:rPr>
                <w:ins w:id="334" w:author="danicasinos6@gmail.com" w:date="2022-06-01T14:12:00Z"/>
                <w:noProof/>
              </w:rPr>
            </w:pPr>
          </w:p>
        </w:tc>
      </w:tr>
    </w:tbl>
    <w:p w14:paraId="24696D2D" w14:textId="77777777" w:rsidR="00521CBE" w:rsidRDefault="00521CBE" w:rsidP="008931C1">
      <w:pPr>
        <w:rPr>
          <w:rFonts w:ascii="Arial" w:hAnsi="Arial" w:cs="Arial"/>
          <w:color w:val="FFFFFF" w:themeColor="background1"/>
          <w:sz w:val="44"/>
          <w:szCs w:val="44"/>
        </w:rPr>
      </w:pPr>
    </w:p>
    <w:p w14:paraId="36DF4ED4" w14:textId="7E90D96C" w:rsidR="008931C1" w:rsidRPr="00F56089" w:rsidRDefault="008931C1" w:rsidP="00521CBE">
      <w:pPr>
        <w:pStyle w:val="Prrafodelista"/>
        <w:numPr>
          <w:ilvl w:val="0"/>
          <w:numId w:val="26"/>
        </w:numPr>
        <w:shd w:val="clear" w:color="auto" w:fill="ED7D31" w:themeFill="accent2"/>
        <w:jc w:val="center"/>
        <w:rPr>
          <w:ins w:id="335" w:author="danicasinos6@gmail.com" w:date="2022-06-01T13:08:00Z"/>
          <w:rFonts w:ascii="Arial" w:hAnsi="Arial" w:cs="Arial"/>
          <w:color w:val="FFFFFF" w:themeColor="background1"/>
          <w:sz w:val="44"/>
          <w:szCs w:val="44"/>
        </w:rPr>
      </w:pPr>
      <w:r w:rsidRPr="00F56089">
        <w:rPr>
          <w:rFonts w:ascii="Arial" w:hAnsi="Arial" w:cs="Arial"/>
          <w:color w:val="FFFFFF" w:themeColor="background1"/>
          <w:sz w:val="44"/>
          <w:szCs w:val="44"/>
        </w:rPr>
        <w:t>RECURSOS</w:t>
      </w:r>
    </w:p>
    <w:p w14:paraId="4E375C7D" w14:textId="77777777" w:rsidR="0011730B" w:rsidRPr="00805972" w:rsidRDefault="0011730B" w:rsidP="0011730B">
      <w:pPr>
        <w:pStyle w:val="Prrafodelista"/>
        <w:shd w:val="clear" w:color="auto" w:fill="FFFFFF" w:themeFill="background1"/>
        <w:rPr>
          <w:ins w:id="336" w:author="danicasinos6@gmail.com" w:date="2022-06-01T13:15:00Z"/>
          <w:rFonts w:ascii="Arial" w:hAnsi="Arial" w:cs="Arial"/>
          <w:sz w:val="24"/>
          <w:szCs w:val="24"/>
        </w:rPr>
      </w:pPr>
    </w:p>
    <w:p w14:paraId="3CE40DB0" w14:textId="7BB9B2A7" w:rsidR="0011730B" w:rsidRDefault="0011730B" w:rsidP="008C42F7">
      <w:pPr>
        <w:pStyle w:val="Prrafodelista"/>
        <w:numPr>
          <w:ilvl w:val="1"/>
          <w:numId w:val="26"/>
        </w:numPr>
        <w:shd w:val="clear" w:color="auto" w:fill="F4B083" w:themeFill="accent2" w:themeFillTint="99"/>
        <w:rPr>
          <w:ins w:id="337" w:author="danicasinos6@gmail.com" w:date="2022-06-01T14:11:00Z"/>
          <w:rFonts w:ascii="Arial" w:hAnsi="Arial" w:cs="Arial"/>
          <w:color w:val="FFFFFF" w:themeColor="background1"/>
          <w:sz w:val="32"/>
          <w:szCs w:val="32"/>
        </w:rPr>
      </w:pPr>
      <w:r>
        <w:rPr>
          <w:rFonts w:ascii="Arial" w:hAnsi="Arial" w:cs="Arial"/>
          <w:color w:val="FFFFFF" w:themeColor="background1"/>
          <w:sz w:val="32"/>
          <w:szCs w:val="32"/>
        </w:rPr>
        <w:t>Hardware</w:t>
      </w:r>
    </w:p>
    <w:p w14:paraId="2F0766AE" w14:textId="27B979AF" w:rsidR="0011730B" w:rsidRDefault="0011730B" w:rsidP="008931C1">
      <w:pPr>
        <w:spacing w:after="0" w:line="240" w:lineRule="auto"/>
        <w:rPr>
          <w:rFonts w:ascii="Arial" w:hAnsi="Arial" w:cs="Arial"/>
          <w:sz w:val="24"/>
          <w:szCs w:val="24"/>
        </w:rPr>
      </w:pPr>
      <w:r>
        <w:rPr>
          <w:rFonts w:ascii="Arial" w:hAnsi="Arial" w:cs="Arial"/>
          <w:sz w:val="24"/>
          <w:szCs w:val="24"/>
        </w:rPr>
        <w:t>El único hardware empleado ha sido un equipo capaz de soportar la máquina virtual linux con al menos 2GB de ram de memoria.</w:t>
      </w:r>
    </w:p>
    <w:p w14:paraId="117DE4FA" w14:textId="1B8F2CA0" w:rsidR="0011730B" w:rsidRDefault="0011730B" w:rsidP="008931C1">
      <w:pPr>
        <w:spacing w:after="0" w:line="240" w:lineRule="auto"/>
        <w:rPr>
          <w:rFonts w:ascii="Arial" w:hAnsi="Arial" w:cs="Arial"/>
          <w:sz w:val="24"/>
          <w:szCs w:val="24"/>
        </w:rPr>
      </w:pPr>
    </w:p>
    <w:p w14:paraId="5EAFC639" w14:textId="77777777" w:rsidR="0011730B" w:rsidRDefault="0011730B" w:rsidP="008931C1">
      <w:pPr>
        <w:spacing w:after="0" w:line="240" w:lineRule="auto"/>
        <w:rPr>
          <w:rFonts w:ascii="Arial" w:hAnsi="Arial" w:cs="Arial"/>
          <w:sz w:val="24"/>
          <w:szCs w:val="24"/>
        </w:rPr>
      </w:pPr>
    </w:p>
    <w:p w14:paraId="40A0BB04" w14:textId="539FDB85" w:rsidR="0011730B" w:rsidRDefault="0011730B" w:rsidP="008C42F7">
      <w:pPr>
        <w:pStyle w:val="Prrafodelista"/>
        <w:numPr>
          <w:ilvl w:val="1"/>
          <w:numId w:val="26"/>
        </w:numPr>
        <w:shd w:val="clear" w:color="auto" w:fill="F4B083" w:themeFill="accent2" w:themeFillTint="99"/>
        <w:rPr>
          <w:ins w:id="338" w:author="danicasinos6@gmail.com" w:date="2022-06-01T14:11:00Z"/>
          <w:rFonts w:ascii="Arial" w:hAnsi="Arial" w:cs="Arial"/>
          <w:color w:val="FFFFFF" w:themeColor="background1"/>
          <w:sz w:val="32"/>
          <w:szCs w:val="32"/>
        </w:rPr>
      </w:pPr>
      <w:r>
        <w:rPr>
          <w:rFonts w:ascii="Arial" w:hAnsi="Arial" w:cs="Arial"/>
          <w:color w:val="FFFFFF" w:themeColor="background1"/>
          <w:sz w:val="32"/>
          <w:szCs w:val="32"/>
        </w:rPr>
        <w:t>Software</w:t>
      </w:r>
    </w:p>
    <w:p w14:paraId="71336776" w14:textId="2EE34730" w:rsidR="0011730B" w:rsidRDefault="0011730B" w:rsidP="0011730B">
      <w:pPr>
        <w:spacing w:after="0" w:line="240" w:lineRule="auto"/>
        <w:rPr>
          <w:rFonts w:ascii="Arial" w:hAnsi="Arial" w:cs="Arial"/>
          <w:sz w:val="24"/>
          <w:szCs w:val="24"/>
        </w:rPr>
      </w:pPr>
      <w:r>
        <w:rPr>
          <w:rFonts w:ascii="Arial" w:hAnsi="Arial" w:cs="Arial"/>
          <w:sz w:val="24"/>
          <w:szCs w:val="24"/>
        </w:rPr>
        <w:t>El software utilizado para el desarrollo de la aplicación ha sido el siguiente:</w:t>
      </w:r>
    </w:p>
    <w:p w14:paraId="602EC890" w14:textId="77777777" w:rsidR="0011730B" w:rsidRDefault="0011730B" w:rsidP="0011730B">
      <w:pPr>
        <w:spacing w:after="0" w:line="240" w:lineRule="auto"/>
        <w:rPr>
          <w:rFonts w:ascii="Arial" w:hAnsi="Arial" w:cs="Arial"/>
          <w:sz w:val="24"/>
          <w:szCs w:val="24"/>
        </w:rPr>
      </w:pPr>
    </w:p>
    <w:p w14:paraId="07C8C087" w14:textId="058677B1" w:rsidR="0011730B" w:rsidRDefault="0011730B" w:rsidP="0011730B">
      <w:pPr>
        <w:pStyle w:val="Prrafodelista"/>
        <w:numPr>
          <w:ilvl w:val="0"/>
          <w:numId w:val="19"/>
        </w:numPr>
        <w:spacing w:after="0" w:line="240" w:lineRule="auto"/>
        <w:rPr>
          <w:rFonts w:ascii="Arial" w:hAnsi="Arial" w:cs="Arial"/>
          <w:sz w:val="24"/>
          <w:szCs w:val="24"/>
        </w:rPr>
      </w:pPr>
      <w:r w:rsidRPr="00A91FEB">
        <w:rPr>
          <w:rFonts w:ascii="Arial" w:hAnsi="Arial" w:cs="Arial"/>
          <w:b/>
          <w:bCs/>
          <w:sz w:val="24"/>
          <w:szCs w:val="24"/>
        </w:rPr>
        <w:t>VirtualBox</w:t>
      </w:r>
      <w:r>
        <w:rPr>
          <w:rFonts w:ascii="Arial" w:hAnsi="Arial" w:cs="Arial"/>
          <w:sz w:val="24"/>
          <w:szCs w:val="24"/>
        </w:rPr>
        <w:t xml:space="preserve"> </w:t>
      </w:r>
      <w:r w:rsidRPr="0011730B">
        <w:rPr>
          <w:rFonts w:ascii="Arial" w:hAnsi="Arial" w:cs="Arial"/>
          <w:sz w:val="24"/>
          <w:szCs w:val="24"/>
        </w:rPr>
        <w:sym w:font="Wingdings" w:char="F0E0"/>
      </w:r>
      <w:r>
        <w:rPr>
          <w:rFonts w:ascii="Arial" w:hAnsi="Arial" w:cs="Arial"/>
          <w:sz w:val="24"/>
          <w:szCs w:val="24"/>
        </w:rPr>
        <w:t xml:space="preserve">Para </w:t>
      </w:r>
      <w:r w:rsidR="00A91FEB">
        <w:rPr>
          <w:rFonts w:ascii="Arial" w:hAnsi="Arial" w:cs="Arial"/>
          <w:sz w:val="24"/>
          <w:szCs w:val="24"/>
        </w:rPr>
        <w:t>la virtualización del sistema Linux Mint</w:t>
      </w:r>
    </w:p>
    <w:p w14:paraId="12AA7B00" w14:textId="7B791D56" w:rsidR="00A91FEB" w:rsidRDefault="00A91FEB" w:rsidP="0011730B">
      <w:pPr>
        <w:pStyle w:val="Prrafodelista"/>
        <w:numPr>
          <w:ilvl w:val="0"/>
          <w:numId w:val="19"/>
        </w:numPr>
        <w:spacing w:after="0" w:line="240" w:lineRule="auto"/>
        <w:rPr>
          <w:rFonts w:ascii="Arial" w:hAnsi="Arial" w:cs="Arial"/>
          <w:sz w:val="24"/>
          <w:szCs w:val="24"/>
        </w:rPr>
      </w:pPr>
      <w:r w:rsidRPr="00A91FEB">
        <w:rPr>
          <w:rFonts w:ascii="Arial" w:hAnsi="Arial" w:cs="Arial"/>
          <w:b/>
          <w:bCs/>
          <w:sz w:val="24"/>
          <w:szCs w:val="24"/>
        </w:rPr>
        <w:t>Linux Mint</w:t>
      </w:r>
      <w:r>
        <w:rPr>
          <w:rFonts w:ascii="Arial" w:hAnsi="Arial" w:cs="Arial"/>
          <w:sz w:val="24"/>
          <w:szCs w:val="24"/>
        </w:rPr>
        <w:t xml:space="preserve"> </w:t>
      </w:r>
      <w:r w:rsidRPr="00A91FEB">
        <w:rPr>
          <w:rFonts w:ascii="Arial" w:hAnsi="Arial" w:cs="Arial"/>
          <w:sz w:val="24"/>
          <w:szCs w:val="24"/>
        </w:rPr>
        <w:sym w:font="Wingdings" w:char="F0E0"/>
      </w:r>
      <w:r>
        <w:rPr>
          <w:rFonts w:ascii="Arial" w:hAnsi="Arial" w:cs="Arial"/>
          <w:sz w:val="24"/>
          <w:szCs w:val="24"/>
        </w:rPr>
        <w:t xml:space="preserve"> SO para el desarrollo de la aplicación</w:t>
      </w:r>
    </w:p>
    <w:p w14:paraId="70676F5D" w14:textId="093C4E8B" w:rsidR="00A91FEB" w:rsidRDefault="00A91FEB" w:rsidP="0011730B">
      <w:pPr>
        <w:pStyle w:val="Prrafodelista"/>
        <w:numPr>
          <w:ilvl w:val="0"/>
          <w:numId w:val="19"/>
        </w:numPr>
        <w:spacing w:after="0" w:line="240" w:lineRule="auto"/>
        <w:rPr>
          <w:rFonts w:ascii="Arial" w:hAnsi="Arial" w:cs="Arial"/>
          <w:sz w:val="24"/>
          <w:szCs w:val="24"/>
        </w:rPr>
      </w:pPr>
      <w:r w:rsidRPr="00A91FEB">
        <w:rPr>
          <w:rFonts w:ascii="Arial" w:hAnsi="Arial" w:cs="Arial"/>
          <w:b/>
          <w:bCs/>
          <w:sz w:val="24"/>
          <w:szCs w:val="24"/>
        </w:rPr>
        <w:t>Visual Studio Code</w:t>
      </w:r>
      <w:r>
        <w:rPr>
          <w:rFonts w:ascii="Arial" w:hAnsi="Arial" w:cs="Arial"/>
          <w:sz w:val="24"/>
          <w:szCs w:val="24"/>
        </w:rPr>
        <w:t xml:space="preserve"> </w:t>
      </w:r>
      <w:r w:rsidRPr="00A91FEB">
        <w:rPr>
          <w:rFonts w:ascii="Arial" w:hAnsi="Arial" w:cs="Arial"/>
          <w:sz w:val="24"/>
          <w:szCs w:val="24"/>
        </w:rPr>
        <w:sym w:font="Wingdings" w:char="F0E0"/>
      </w:r>
      <w:r>
        <w:rPr>
          <w:rFonts w:ascii="Arial" w:hAnsi="Arial" w:cs="Arial"/>
          <w:sz w:val="24"/>
          <w:szCs w:val="24"/>
        </w:rPr>
        <w:t xml:space="preserve"> Herramienta de desarrollo de software</w:t>
      </w:r>
    </w:p>
    <w:p w14:paraId="699DE38D" w14:textId="13E6C633" w:rsidR="00A91FEB" w:rsidRDefault="00A91FEB" w:rsidP="0011730B">
      <w:pPr>
        <w:pStyle w:val="Prrafodelista"/>
        <w:numPr>
          <w:ilvl w:val="0"/>
          <w:numId w:val="19"/>
        </w:numPr>
        <w:spacing w:after="0" w:line="240" w:lineRule="auto"/>
        <w:rPr>
          <w:rFonts w:ascii="Arial" w:hAnsi="Arial" w:cs="Arial"/>
          <w:sz w:val="24"/>
          <w:szCs w:val="24"/>
        </w:rPr>
      </w:pPr>
      <w:r w:rsidRPr="00A91FEB">
        <w:rPr>
          <w:rFonts w:ascii="Arial" w:hAnsi="Arial" w:cs="Arial"/>
          <w:b/>
          <w:bCs/>
          <w:sz w:val="24"/>
          <w:szCs w:val="24"/>
        </w:rPr>
        <w:t>Xampp</w:t>
      </w:r>
      <w:r>
        <w:rPr>
          <w:rFonts w:ascii="Arial" w:hAnsi="Arial" w:cs="Arial"/>
          <w:sz w:val="24"/>
          <w:szCs w:val="24"/>
        </w:rPr>
        <w:t xml:space="preserve"> </w:t>
      </w:r>
      <w:r w:rsidRPr="00A91FEB">
        <w:rPr>
          <w:rFonts w:ascii="Arial" w:hAnsi="Arial" w:cs="Arial"/>
          <w:sz w:val="24"/>
          <w:szCs w:val="24"/>
        </w:rPr>
        <w:sym w:font="Wingdings" w:char="F0E0"/>
      </w:r>
      <w:r>
        <w:rPr>
          <w:rFonts w:ascii="Arial" w:hAnsi="Arial" w:cs="Arial"/>
          <w:sz w:val="24"/>
          <w:szCs w:val="24"/>
        </w:rPr>
        <w:t xml:space="preserve"> Servidor MySQL y Apache local</w:t>
      </w:r>
    </w:p>
    <w:p w14:paraId="174E45C8" w14:textId="41B97277" w:rsidR="00A91FEB" w:rsidRDefault="00A91FEB" w:rsidP="0011730B">
      <w:pPr>
        <w:pStyle w:val="Prrafodelista"/>
        <w:numPr>
          <w:ilvl w:val="0"/>
          <w:numId w:val="19"/>
        </w:numPr>
        <w:spacing w:after="0" w:line="240" w:lineRule="auto"/>
        <w:rPr>
          <w:rFonts w:ascii="Arial" w:hAnsi="Arial" w:cs="Arial"/>
          <w:sz w:val="24"/>
          <w:szCs w:val="24"/>
        </w:rPr>
      </w:pPr>
      <w:r w:rsidRPr="00A91FEB">
        <w:rPr>
          <w:rFonts w:ascii="Arial" w:hAnsi="Arial" w:cs="Arial"/>
          <w:b/>
          <w:bCs/>
          <w:sz w:val="24"/>
          <w:szCs w:val="24"/>
        </w:rPr>
        <w:t>Doctrine</w:t>
      </w:r>
      <w:r>
        <w:rPr>
          <w:rFonts w:ascii="Arial" w:hAnsi="Arial" w:cs="Arial"/>
          <w:sz w:val="24"/>
          <w:szCs w:val="24"/>
        </w:rPr>
        <w:t xml:space="preserve"> </w:t>
      </w:r>
      <w:r w:rsidRPr="00A91FEB">
        <w:rPr>
          <w:rFonts w:ascii="Arial" w:hAnsi="Arial" w:cs="Arial"/>
          <w:sz w:val="24"/>
          <w:szCs w:val="24"/>
        </w:rPr>
        <w:sym w:font="Wingdings" w:char="F0E0"/>
      </w:r>
      <w:r>
        <w:rPr>
          <w:rFonts w:ascii="Arial" w:hAnsi="Arial" w:cs="Arial"/>
          <w:sz w:val="24"/>
          <w:szCs w:val="24"/>
        </w:rPr>
        <w:t xml:space="preserve"> </w:t>
      </w:r>
      <w:r>
        <w:rPr>
          <w:rFonts w:ascii="Arial" w:hAnsi="Arial" w:cs="Arial"/>
          <w:sz w:val="24"/>
          <w:szCs w:val="24"/>
        </w:rPr>
        <w:t>ORM</w:t>
      </w:r>
    </w:p>
    <w:p w14:paraId="4EB790F8" w14:textId="0454C3CB" w:rsidR="00A91FEB" w:rsidRDefault="00A91FEB" w:rsidP="0011730B">
      <w:pPr>
        <w:pStyle w:val="Prrafodelista"/>
        <w:numPr>
          <w:ilvl w:val="0"/>
          <w:numId w:val="19"/>
        </w:numPr>
        <w:spacing w:after="0" w:line="240" w:lineRule="auto"/>
        <w:rPr>
          <w:rFonts w:ascii="Arial" w:hAnsi="Arial" w:cs="Arial"/>
          <w:sz w:val="24"/>
          <w:szCs w:val="24"/>
        </w:rPr>
      </w:pPr>
      <w:r w:rsidRPr="00A91FEB">
        <w:rPr>
          <w:rFonts w:ascii="Arial" w:hAnsi="Arial" w:cs="Arial"/>
          <w:b/>
          <w:bCs/>
          <w:sz w:val="24"/>
          <w:szCs w:val="24"/>
        </w:rPr>
        <w:t>Symfony</w:t>
      </w:r>
      <w:r>
        <w:rPr>
          <w:rFonts w:ascii="Arial" w:hAnsi="Arial" w:cs="Arial"/>
          <w:sz w:val="24"/>
          <w:szCs w:val="24"/>
        </w:rPr>
        <w:t xml:space="preserve"> </w:t>
      </w:r>
      <w:r w:rsidRPr="00A91FEB">
        <w:rPr>
          <w:rFonts w:ascii="Arial" w:hAnsi="Arial" w:cs="Arial"/>
          <w:sz w:val="24"/>
          <w:szCs w:val="24"/>
        </w:rPr>
        <w:sym w:font="Wingdings" w:char="F0E0"/>
      </w:r>
      <w:r>
        <w:rPr>
          <w:rFonts w:ascii="Arial" w:hAnsi="Arial" w:cs="Arial"/>
          <w:sz w:val="24"/>
          <w:szCs w:val="24"/>
        </w:rPr>
        <w:t xml:space="preserve"> Framework PHP</w:t>
      </w:r>
    </w:p>
    <w:p w14:paraId="42E7FF37" w14:textId="337F70AC" w:rsidR="005770B2" w:rsidRDefault="005770B2" w:rsidP="0011730B">
      <w:pPr>
        <w:pStyle w:val="Prrafodelista"/>
        <w:numPr>
          <w:ilvl w:val="0"/>
          <w:numId w:val="19"/>
        </w:numPr>
        <w:spacing w:after="0" w:line="240" w:lineRule="auto"/>
        <w:rPr>
          <w:rFonts w:ascii="Arial" w:hAnsi="Arial" w:cs="Arial"/>
          <w:sz w:val="24"/>
          <w:szCs w:val="24"/>
        </w:rPr>
      </w:pPr>
      <w:r>
        <w:rPr>
          <w:rFonts w:ascii="Arial" w:hAnsi="Arial" w:cs="Arial"/>
          <w:b/>
          <w:bCs/>
          <w:sz w:val="24"/>
          <w:szCs w:val="24"/>
        </w:rPr>
        <w:t xml:space="preserve">VisualParadigm </w:t>
      </w:r>
      <w:r w:rsidRPr="005770B2">
        <w:rPr>
          <w:rFonts w:ascii="Arial" w:hAnsi="Arial" w:cs="Arial"/>
          <w:sz w:val="24"/>
          <w:szCs w:val="24"/>
        </w:rPr>
        <w:sym w:font="Wingdings" w:char="F0E0"/>
      </w:r>
      <w:r>
        <w:rPr>
          <w:rFonts w:ascii="Arial" w:hAnsi="Arial" w:cs="Arial"/>
          <w:b/>
          <w:bCs/>
          <w:sz w:val="24"/>
          <w:szCs w:val="24"/>
        </w:rPr>
        <w:t xml:space="preserve"> </w:t>
      </w:r>
      <w:r>
        <w:rPr>
          <w:rFonts w:ascii="Arial" w:hAnsi="Arial" w:cs="Arial"/>
          <w:sz w:val="24"/>
          <w:szCs w:val="24"/>
        </w:rPr>
        <w:t>Creación de ER</w:t>
      </w:r>
    </w:p>
    <w:p w14:paraId="3B124742" w14:textId="2F257971" w:rsidR="005770B2" w:rsidRDefault="005770B2" w:rsidP="0011730B">
      <w:pPr>
        <w:pStyle w:val="Prrafodelista"/>
        <w:numPr>
          <w:ilvl w:val="0"/>
          <w:numId w:val="19"/>
        </w:numPr>
        <w:spacing w:after="0" w:line="240" w:lineRule="auto"/>
        <w:rPr>
          <w:rFonts w:ascii="Arial" w:hAnsi="Arial" w:cs="Arial"/>
          <w:sz w:val="24"/>
          <w:szCs w:val="24"/>
        </w:rPr>
      </w:pPr>
      <w:r>
        <w:rPr>
          <w:rFonts w:ascii="Arial" w:hAnsi="Arial" w:cs="Arial"/>
          <w:b/>
          <w:bCs/>
          <w:sz w:val="24"/>
          <w:szCs w:val="24"/>
        </w:rPr>
        <w:t xml:space="preserve">Balsamiq </w:t>
      </w:r>
      <w:r w:rsidRPr="005770B2">
        <w:rPr>
          <w:rFonts w:ascii="Arial" w:hAnsi="Arial" w:cs="Arial"/>
          <w:sz w:val="24"/>
          <w:szCs w:val="24"/>
        </w:rPr>
        <w:sym w:font="Wingdings" w:char="F0E0"/>
      </w:r>
      <w:r w:rsidRPr="005770B2">
        <w:rPr>
          <w:rFonts w:ascii="Arial" w:hAnsi="Arial" w:cs="Arial"/>
          <w:sz w:val="24"/>
          <w:szCs w:val="24"/>
        </w:rPr>
        <w:t xml:space="preserve"> Creación del mockup</w:t>
      </w:r>
    </w:p>
    <w:p w14:paraId="647C2468" w14:textId="61BDF4DC" w:rsidR="0021186B" w:rsidRDefault="0021186B" w:rsidP="0021186B">
      <w:pPr>
        <w:spacing w:after="0" w:line="240" w:lineRule="auto"/>
        <w:rPr>
          <w:rFonts w:ascii="Arial" w:hAnsi="Arial" w:cs="Arial"/>
          <w:sz w:val="24"/>
          <w:szCs w:val="24"/>
        </w:rPr>
      </w:pPr>
    </w:p>
    <w:p w14:paraId="23907855" w14:textId="77777777" w:rsidR="0021186B" w:rsidRDefault="0021186B" w:rsidP="0021186B">
      <w:pPr>
        <w:spacing w:after="0" w:line="240" w:lineRule="auto"/>
        <w:rPr>
          <w:rFonts w:ascii="Arial" w:hAnsi="Arial" w:cs="Arial"/>
          <w:sz w:val="24"/>
          <w:szCs w:val="24"/>
        </w:rPr>
      </w:pPr>
    </w:p>
    <w:p w14:paraId="786510D2" w14:textId="491EF044" w:rsidR="0021186B" w:rsidRDefault="0021186B" w:rsidP="008C42F7">
      <w:pPr>
        <w:pStyle w:val="Prrafodelista"/>
        <w:numPr>
          <w:ilvl w:val="1"/>
          <w:numId w:val="26"/>
        </w:numPr>
        <w:shd w:val="clear" w:color="auto" w:fill="F4B083" w:themeFill="accent2" w:themeFillTint="99"/>
        <w:rPr>
          <w:ins w:id="339" w:author="danicasinos6@gmail.com" w:date="2022-06-01T14:11:00Z"/>
          <w:rFonts w:ascii="Arial" w:hAnsi="Arial" w:cs="Arial"/>
          <w:color w:val="FFFFFF" w:themeColor="background1"/>
          <w:sz w:val="32"/>
          <w:szCs w:val="32"/>
        </w:rPr>
      </w:pPr>
      <w:r>
        <w:rPr>
          <w:rFonts w:ascii="Arial" w:hAnsi="Arial" w:cs="Arial"/>
          <w:color w:val="FFFFFF" w:themeColor="background1"/>
          <w:sz w:val="32"/>
          <w:szCs w:val="32"/>
        </w:rPr>
        <w:t>Personal</w:t>
      </w:r>
    </w:p>
    <w:p w14:paraId="4F677C34" w14:textId="73828A6A" w:rsidR="0021186B" w:rsidRDefault="0021186B" w:rsidP="0021186B">
      <w:pPr>
        <w:spacing w:after="0" w:line="240" w:lineRule="auto"/>
        <w:rPr>
          <w:rFonts w:ascii="Arial" w:hAnsi="Arial" w:cs="Arial"/>
          <w:sz w:val="24"/>
          <w:szCs w:val="24"/>
        </w:rPr>
      </w:pPr>
      <w:r>
        <w:rPr>
          <w:rFonts w:ascii="Arial" w:hAnsi="Arial" w:cs="Arial"/>
          <w:sz w:val="24"/>
          <w:szCs w:val="24"/>
        </w:rPr>
        <w:t>Aquí las personas que han aportado a la creación de la web:</w:t>
      </w:r>
    </w:p>
    <w:p w14:paraId="71A82083" w14:textId="77777777" w:rsidR="0021186B" w:rsidRDefault="0021186B" w:rsidP="0021186B">
      <w:pPr>
        <w:spacing w:after="0" w:line="240" w:lineRule="auto"/>
        <w:rPr>
          <w:rFonts w:ascii="Arial" w:hAnsi="Arial" w:cs="Arial"/>
          <w:sz w:val="24"/>
          <w:szCs w:val="24"/>
        </w:rPr>
      </w:pPr>
    </w:p>
    <w:p w14:paraId="5E312D85" w14:textId="77777777" w:rsidR="00EA1475" w:rsidRDefault="0021186B" w:rsidP="00EA1475">
      <w:pPr>
        <w:pStyle w:val="Prrafodelista"/>
        <w:numPr>
          <w:ilvl w:val="0"/>
          <w:numId w:val="22"/>
        </w:numPr>
        <w:spacing w:after="0" w:line="240" w:lineRule="auto"/>
        <w:rPr>
          <w:rFonts w:ascii="Arial" w:hAnsi="Arial" w:cs="Arial"/>
          <w:sz w:val="24"/>
          <w:szCs w:val="24"/>
        </w:rPr>
      </w:pPr>
      <w:r>
        <w:rPr>
          <w:rFonts w:ascii="Arial" w:hAnsi="Arial" w:cs="Arial"/>
          <w:sz w:val="24"/>
          <w:szCs w:val="24"/>
        </w:rPr>
        <w:t>Fundador, diseñador y desarrollador:</w:t>
      </w:r>
    </w:p>
    <w:p w14:paraId="638288D4" w14:textId="298A5996" w:rsidR="0021186B" w:rsidRPr="00EA1475" w:rsidRDefault="00EA1475" w:rsidP="00EA1475">
      <w:pPr>
        <w:pStyle w:val="Prrafodelista"/>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EA1475">
        <w:rPr>
          <w:rFonts w:ascii="Arial" w:hAnsi="Arial" w:cs="Arial"/>
          <w:sz w:val="24"/>
          <w:szCs w:val="24"/>
        </w:rPr>
        <w:t xml:space="preserve">-    </w:t>
      </w:r>
      <w:r w:rsidR="0021186B" w:rsidRPr="00EA1475">
        <w:rPr>
          <w:rFonts w:ascii="Arial" w:hAnsi="Arial" w:cs="Arial"/>
          <w:sz w:val="24"/>
          <w:szCs w:val="24"/>
        </w:rPr>
        <w:t>Daniel Ibáñez Cerro – Estudiante de DAW – 20 años</w:t>
      </w:r>
    </w:p>
    <w:p w14:paraId="519CB21F" w14:textId="27FDA4D0" w:rsidR="0021186B" w:rsidRDefault="0021186B">
      <w:pPr>
        <w:rPr>
          <w:rFonts w:ascii="Arial" w:hAnsi="Arial" w:cs="Arial"/>
          <w:sz w:val="24"/>
          <w:szCs w:val="24"/>
        </w:rPr>
      </w:pPr>
    </w:p>
    <w:p w14:paraId="29396D19" w14:textId="77777777" w:rsidR="00EA1475" w:rsidRDefault="0021186B" w:rsidP="00EA1475">
      <w:pPr>
        <w:pStyle w:val="Prrafodelista"/>
        <w:numPr>
          <w:ilvl w:val="0"/>
          <w:numId w:val="22"/>
        </w:numPr>
        <w:spacing w:after="0" w:line="240" w:lineRule="auto"/>
        <w:rPr>
          <w:rFonts w:ascii="Arial" w:hAnsi="Arial" w:cs="Arial"/>
          <w:sz w:val="24"/>
          <w:szCs w:val="24"/>
        </w:rPr>
      </w:pPr>
      <w:r>
        <w:rPr>
          <w:rFonts w:ascii="Arial" w:hAnsi="Arial" w:cs="Arial"/>
          <w:sz w:val="24"/>
          <w:szCs w:val="24"/>
        </w:rPr>
        <w:t>Diseñadora del logo</w:t>
      </w:r>
    </w:p>
    <w:p w14:paraId="18134004" w14:textId="3B45F552" w:rsidR="0021186B" w:rsidRPr="00EA1475" w:rsidRDefault="00EA1475" w:rsidP="00EA1475">
      <w:pPr>
        <w:pStyle w:val="Prrafodelista"/>
        <w:spacing w:after="0" w:line="240" w:lineRule="auto"/>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r w:rsidR="0021186B" w:rsidRPr="00EA1475">
        <w:rPr>
          <w:rFonts w:ascii="Arial" w:hAnsi="Arial" w:cs="Arial"/>
          <w:sz w:val="24"/>
          <w:szCs w:val="24"/>
        </w:rPr>
        <w:t xml:space="preserve">Nora El Kanoun Rodríguez </w:t>
      </w:r>
      <w:r w:rsidR="0021186B" w:rsidRPr="00EA1475">
        <w:rPr>
          <w:rFonts w:ascii="Arial" w:hAnsi="Arial" w:cs="Arial"/>
          <w:sz w:val="24"/>
          <w:szCs w:val="24"/>
        </w:rPr>
        <w:t xml:space="preserve">– </w:t>
      </w:r>
      <w:r w:rsidR="0021186B" w:rsidRPr="00EA1475">
        <w:rPr>
          <w:rFonts w:ascii="Arial" w:hAnsi="Arial" w:cs="Arial"/>
          <w:sz w:val="24"/>
          <w:szCs w:val="24"/>
        </w:rPr>
        <w:t>Estudiante de Diseño Gráfico</w:t>
      </w:r>
      <w:r w:rsidR="0021186B" w:rsidRPr="00EA1475">
        <w:rPr>
          <w:rFonts w:ascii="Arial" w:hAnsi="Arial" w:cs="Arial"/>
          <w:sz w:val="24"/>
          <w:szCs w:val="24"/>
        </w:rPr>
        <w:t xml:space="preserve"> – </w:t>
      </w:r>
      <w:r w:rsidR="0021186B" w:rsidRPr="00EA1475">
        <w:rPr>
          <w:rFonts w:ascii="Arial" w:hAnsi="Arial" w:cs="Arial"/>
          <w:sz w:val="24"/>
          <w:szCs w:val="24"/>
        </w:rPr>
        <w:t>19</w:t>
      </w:r>
      <w:r w:rsidR="0021186B" w:rsidRPr="00EA1475">
        <w:rPr>
          <w:rFonts w:ascii="Arial" w:hAnsi="Arial" w:cs="Arial"/>
          <w:sz w:val="24"/>
          <w:szCs w:val="24"/>
        </w:rPr>
        <w:t xml:space="preserve"> años</w:t>
      </w:r>
    </w:p>
    <w:p w14:paraId="48A89069" w14:textId="77777777" w:rsidR="0021186B" w:rsidRDefault="0021186B">
      <w:pPr>
        <w:rPr>
          <w:rFonts w:ascii="Arial" w:hAnsi="Arial" w:cs="Arial"/>
          <w:sz w:val="24"/>
          <w:szCs w:val="24"/>
        </w:rPr>
      </w:pPr>
    </w:p>
    <w:p w14:paraId="4E4690F3" w14:textId="55EBC977" w:rsidR="00A91FEB" w:rsidRDefault="00A91FEB">
      <w:pPr>
        <w:rPr>
          <w:rFonts w:ascii="Arial" w:hAnsi="Arial" w:cs="Arial"/>
          <w:sz w:val="24"/>
          <w:szCs w:val="24"/>
        </w:rPr>
      </w:pPr>
      <w:r>
        <w:rPr>
          <w:rFonts w:ascii="Arial" w:hAnsi="Arial" w:cs="Arial"/>
          <w:sz w:val="24"/>
          <w:szCs w:val="24"/>
        </w:rPr>
        <w:br w:type="page"/>
      </w:r>
    </w:p>
    <w:p w14:paraId="663C09F2" w14:textId="77777777" w:rsidR="00A91FEB" w:rsidRDefault="00A91FEB" w:rsidP="00A91FEB">
      <w:pPr>
        <w:rPr>
          <w:rFonts w:ascii="Arial" w:hAnsi="Arial" w:cs="Arial"/>
          <w:color w:val="FFFFFF" w:themeColor="background1"/>
          <w:sz w:val="44"/>
          <w:szCs w:val="44"/>
        </w:rPr>
      </w:pPr>
    </w:p>
    <w:p w14:paraId="28566B72" w14:textId="0D23F624" w:rsidR="00A91FEB" w:rsidRPr="00F56089" w:rsidRDefault="0076570C" w:rsidP="00521CBE">
      <w:pPr>
        <w:pStyle w:val="Prrafodelista"/>
        <w:numPr>
          <w:ilvl w:val="0"/>
          <w:numId w:val="26"/>
        </w:numPr>
        <w:shd w:val="clear" w:color="auto" w:fill="ED7D31" w:themeFill="accent2"/>
        <w:jc w:val="center"/>
        <w:rPr>
          <w:ins w:id="340" w:author="danicasinos6@gmail.com" w:date="2022-06-01T13:08:00Z"/>
          <w:rFonts w:ascii="Arial" w:hAnsi="Arial" w:cs="Arial"/>
          <w:color w:val="FFFFFF" w:themeColor="background1"/>
          <w:sz w:val="44"/>
          <w:szCs w:val="44"/>
        </w:rPr>
      </w:pPr>
      <w:r w:rsidRPr="00F56089">
        <w:rPr>
          <w:rFonts w:ascii="Arial" w:hAnsi="Arial" w:cs="Arial"/>
          <w:color w:val="FFFFFF" w:themeColor="background1"/>
          <w:sz w:val="44"/>
          <w:szCs w:val="44"/>
        </w:rPr>
        <w:t>CONCLUSIONES</w:t>
      </w:r>
    </w:p>
    <w:p w14:paraId="1664C8C9" w14:textId="77777777" w:rsidR="00A91FEB" w:rsidRPr="00805972" w:rsidRDefault="00A91FEB" w:rsidP="00A91FEB">
      <w:pPr>
        <w:pStyle w:val="Prrafodelista"/>
        <w:shd w:val="clear" w:color="auto" w:fill="FFFFFF" w:themeFill="background1"/>
        <w:rPr>
          <w:ins w:id="341" w:author="danicasinos6@gmail.com" w:date="2022-06-01T13:15:00Z"/>
          <w:rFonts w:ascii="Arial" w:hAnsi="Arial" w:cs="Arial"/>
          <w:sz w:val="24"/>
          <w:szCs w:val="24"/>
        </w:rPr>
      </w:pPr>
    </w:p>
    <w:p w14:paraId="33778EBA" w14:textId="33853E23" w:rsidR="00A91FEB" w:rsidRDefault="0076570C" w:rsidP="008C42F7">
      <w:pPr>
        <w:pStyle w:val="Prrafodelista"/>
        <w:numPr>
          <w:ilvl w:val="1"/>
          <w:numId w:val="26"/>
        </w:numPr>
        <w:shd w:val="clear" w:color="auto" w:fill="F4B083" w:themeFill="accent2" w:themeFillTint="99"/>
        <w:rPr>
          <w:ins w:id="342" w:author="danicasinos6@gmail.com" w:date="2022-06-01T14:11:00Z"/>
          <w:rFonts w:ascii="Arial" w:hAnsi="Arial" w:cs="Arial"/>
          <w:color w:val="FFFFFF" w:themeColor="background1"/>
          <w:sz w:val="32"/>
          <w:szCs w:val="32"/>
        </w:rPr>
      </w:pPr>
      <w:r>
        <w:rPr>
          <w:rFonts w:ascii="Arial" w:hAnsi="Arial" w:cs="Arial"/>
          <w:color w:val="FFFFFF" w:themeColor="background1"/>
          <w:sz w:val="32"/>
          <w:szCs w:val="32"/>
        </w:rPr>
        <w:t>Valoracón personal</w:t>
      </w:r>
    </w:p>
    <w:p w14:paraId="0DC65C87" w14:textId="77777777" w:rsidR="0076570C" w:rsidRDefault="0076570C" w:rsidP="00A91FEB">
      <w:pPr>
        <w:pStyle w:val="Prrafodelista"/>
        <w:spacing w:after="0" w:line="240" w:lineRule="auto"/>
        <w:rPr>
          <w:rFonts w:ascii="Arial" w:hAnsi="Arial" w:cs="Arial"/>
          <w:sz w:val="24"/>
          <w:szCs w:val="24"/>
        </w:rPr>
      </w:pPr>
    </w:p>
    <w:p w14:paraId="313AC280" w14:textId="70BB62A5" w:rsidR="00A91FEB" w:rsidRPr="0076570C" w:rsidRDefault="001330FE" w:rsidP="0076570C">
      <w:pPr>
        <w:pStyle w:val="Prrafodelista"/>
        <w:spacing w:after="0" w:line="240" w:lineRule="auto"/>
        <w:ind w:left="0"/>
        <w:rPr>
          <w:rFonts w:ascii="Arial" w:hAnsi="Arial" w:cs="Arial"/>
          <w:sz w:val="24"/>
          <w:szCs w:val="24"/>
        </w:rPr>
      </w:pPr>
      <w:r>
        <w:rPr>
          <w:rFonts w:ascii="Arial" w:hAnsi="Arial" w:cs="Arial"/>
          <w:sz w:val="24"/>
          <w:szCs w:val="24"/>
        </w:rPr>
        <w:t xml:space="preserve">Durante el desarrollo de esta aplicación, me he dado cuenta de lo importantes que son los conocimientos que he adquirido </w:t>
      </w:r>
      <w:r w:rsidR="009E7657">
        <w:rPr>
          <w:rFonts w:ascii="Arial" w:hAnsi="Arial" w:cs="Arial"/>
          <w:sz w:val="24"/>
          <w:szCs w:val="24"/>
        </w:rPr>
        <w:t>en este curso, y saber combinarlos.</w:t>
      </w:r>
    </w:p>
    <w:p w14:paraId="7F26BA24" w14:textId="5039DFCC" w:rsidR="0011730B" w:rsidRDefault="0011730B" w:rsidP="008931C1">
      <w:pPr>
        <w:spacing w:after="0" w:line="240" w:lineRule="auto"/>
        <w:rPr>
          <w:rFonts w:ascii="Arial" w:hAnsi="Arial" w:cs="Arial"/>
          <w:sz w:val="24"/>
          <w:szCs w:val="24"/>
        </w:rPr>
      </w:pPr>
    </w:p>
    <w:p w14:paraId="38CAB1D4" w14:textId="1031521C" w:rsidR="001330FE" w:rsidRDefault="001330FE" w:rsidP="008931C1">
      <w:pPr>
        <w:spacing w:after="0" w:line="240" w:lineRule="auto"/>
        <w:rPr>
          <w:rFonts w:ascii="Arial" w:hAnsi="Arial" w:cs="Arial"/>
          <w:sz w:val="24"/>
          <w:szCs w:val="24"/>
        </w:rPr>
      </w:pPr>
      <w:r>
        <w:rPr>
          <w:rFonts w:ascii="Arial" w:hAnsi="Arial" w:cs="Arial"/>
          <w:sz w:val="24"/>
          <w:szCs w:val="24"/>
        </w:rPr>
        <w:t>Hay que destacar</w:t>
      </w:r>
      <w:r w:rsidRPr="001330FE">
        <w:rPr>
          <w:rFonts w:ascii="Arial" w:hAnsi="Arial" w:cs="Arial"/>
          <w:sz w:val="24"/>
          <w:szCs w:val="24"/>
        </w:rPr>
        <w:t xml:space="preserve"> que, por tratarse de un prototipo, la funcionalidad de la aplicación web puede no ser completa.</w:t>
      </w:r>
      <w:r>
        <w:rPr>
          <w:rFonts w:ascii="Arial" w:hAnsi="Arial" w:cs="Arial"/>
          <w:sz w:val="24"/>
          <w:szCs w:val="24"/>
        </w:rPr>
        <w:t xml:space="preserve"> Soy consciente de que este proyecto se puede mejorar de mil y una formas, pero por la duración del desarrollo de este, no </w:t>
      </w:r>
      <w:r w:rsidR="00F95BCF">
        <w:rPr>
          <w:rFonts w:ascii="Arial" w:hAnsi="Arial" w:cs="Arial"/>
          <w:sz w:val="24"/>
          <w:szCs w:val="24"/>
        </w:rPr>
        <w:t>ha sido</w:t>
      </w:r>
      <w:r>
        <w:rPr>
          <w:rFonts w:ascii="Arial" w:hAnsi="Arial" w:cs="Arial"/>
          <w:sz w:val="24"/>
          <w:szCs w:val="24"/>
        </w:rPr>
        <w:t xml:space="preserve"> viable</w:t>
      </w:r>
      <w:r w:rsidRPr="001330FE">
        <w:rPr>
          <w:rFonts w:ascii="Arial" w:hAnsi="Arial" w:cs="Arial"/>
          <w:sz w:val="24"/>
          <w:szCs w:val="24"/>
        </w:rPr>
        <w:t xml:space="preserve">. </w:t>
      </w:r>
      <w:r>
        <w:rPr>
          <w:rFonts w:ascii="Arial" w:hAnsi="Arial" w:cs="Arial"/>
          <w:sz w:val="24"/>
          <w:szCs w:val="24"/>
        </w:rPr>
        <w:t>Aun que</w:t>
      </w:r>
      <w:r w:rsidRPr="001330FE">
        <w:rPr>
          <w:rFonts w:ascii="Arial" w:hAnsi="Arial" w:cs="Arial"/>
          <w:sz w:val="24"/>
          <w:szCs w:val="24"/>
        </w:rPr>
        <w:t xml:space="preserve">, las funciones descritas en la </w:t>
      </w:r>
      <w:r>
        <w:rPr>
          <w:rFonts w:ascii="Arial" w:hAnsi="Arial" w:cs="Arial"/>
          <w:sz w:val="24"/>
          <w:szCs w:val="24"/>
        </w:rPr>
        <w:t>memoria</w:t>
      </w:r>
      <w:r w:rsidRPr="001330FE">
        <w:rPr>
          <w:rFonts w:ascii="Arial" w:hAnsi="Arial" w:cs="Arial"/>
          <w:sz w:val="24"/>
          <w:szCs w:val="24"/>
        </w:rPr>
        <w:t xml:space="preserve"> están implementadas.</w:t>
      </w:r>
    </w:p>
    <w:p w14:paraId="5CDC3EAB" w14:textId="77777777" w:rsidR="001330FE" w:rsidRDefault="001330FE" w:rsidP="008931C1">
      <w:pPr>
        <w:spacing w:after="0" w:line="240" w:lineRule="auto"/>
        <w:rPr>
          <w:rFonts w:ascii="Arial" w:hAnsi="Arial" w:cs="Arial"/>
          <w:sz w:val="24"/>
          <w:szCs w:val="24"/>
        </w:rPr>
      </w:pPr>
    </w:p>
    <w:p w14:paraId="574B6CED" w14:textId="6872B0B7" w:rsidR="001330FE" w:rsidRDefault="001330FE" w:rsidP="008931C1">
      <w:pPr>
        <w:spacing w:after="0" w:line="240" w:lineRule="auto"/>
        <w:rPr>
          <w:rFonts w:ascii="Arial" w:hAnsi="Arial" w:cs="Arial"/>
          <w:sz w:val="24"/>
          <w:szCs w:val="24"/>
        </w:rPr>
      </w:pPr>
      <w:r>
        <w:rPr>
          <w:rFonts w:ascii="Arial" w:hAnsi="Arial" w:cs="Arial"/>
          <w:sz w:val="24"/>
          <w:szCs w:val="24"/>
        </w:rPr>
        <w:t>Teniendo en cuenta el tiempo disponible que he tenido para hacer proyecto y los resultados estoy muy satisfecho y orgulloso de mi trabajo</w:t>
      </w:r>
    </w:p>
    <w:p w14:paraId="12F23978" w14:textId="0DEBE39C" w:rsidR="008A4E23" w:rsidRDefault="008A4E23" w:rsidP="008931C1">
      <w:pPr>
        <w:spacing w:after="0" w:line="240" w:lineRule="auto"/>
        <w:rPr>
          <w:rFonts w:ascii="Arial" w:hAnsi="Arial" w:cs="Arial"/>
          <w:sz w:val="24"/>
          <w:szCs w:val="24"/>
        </w:rPr>
      </w:pPr>
    </w:p>
    <w:p w14:paraId="0A065338" w14:textId="77777777" w:rsidR="008A4E23" w:rsidRPr="00805972" w:rsidRDefault="008A4E23" w:rsidP="008A4E23">
      <w:pPr>
        <w:pStyle w:val="Prrafodelista"/>
        <w:shd w:val="clear" w:color="auto" w:fill="FFFFFF" w:themeFill="background1"/>
        <w:rPr>
          <w:ins w:id="343" w:author="danicasinos6@gmail.com" w:date="2022-06-01T13:15:00Z"/>
          <w:rFonts w:ascii="Arial" w:hAnsi="Arial" w:cs="Arial"/>
          <w:sz w:val="24"/>
          <w:szCs w:val="24"/>
        </w:rPr>
      </w:pPr>
    </w:p>
    <w:p w14:paraId="2FB34DF5" w14:textId="07DB9353" w:rsidR="008A4E23" w:rsidRDefault="008A4E23" w:rsidP="008C42F7">
      <w:pPr>
        <w:pStyle w:val="Prrafodelista"/>
        <w:numPr>
          <w:ilvl w:val="1"/>
          <w:numId w:val="26"/>
        </w:numPr>
        <w:shd w:val="clear" w:color="auto" w:fill="F4B083" w:themeFill="accent2" w:themeFillTint="99"/>
        <w:rPr>
          <w:ins w:id="344" w:author="danicasinos6@gmail.com" w:date="2022-06-01T14:11:00Z"/>
          <w:rFonts w:ascii="Arial" w:hAnsi="Arial" w:cs="Arial"/>
          <w:color w:val="FFFFFF" w:themeColor="background1"/>
          <w:sz w:val="32"/>
          <w:szCs w:val="32"/>
        </w:rPr>
      </w:pPr>
      <w:r>
        <w:rPr>
          <w:rFonts w:ascii="Arial" w:hAnsi="Arial" w:cs="Arial"/>
          <w:color w:val="FFFFFF" w:themeColor="background1"/>
          <w:sz w:val="32"/>
          <w:szCs w:val="32"/>
        </w:rPr>
        <w:t>Problemas durante el desarrollo</w:t>
      </w:r>
    </w:p>
    <w:p w14:paraId="0CC275D7" w14:textId="77777777" w:rsidR="008A4E23" w:rsidRDefault="008A4E23" w:rsidP="008A4E23">
      <w:pPr>
        <w:pStyle w:val="Prrafodelista"/>
        <w:spacing w:after="0" w:line="240" w:lineRule="auto"/>
        <w:rPr>
          <w:rFonts w:ascii="Arial" w:hAnsi="Arial" w:cs="Arial"/>
          <w:sz w:val="24"/>
          <w:szCs w:val="24"/>
        </w:rPr>
      </w:pPr>
    </w:p>
    <w:p w14:paraId="1B2F77AC" w14:textId="0F45EE54" w:rsidR="008A4E23" w:rsidRPr="0076570C" w:rsidRDefault="008A4E23" w:rsidP="008A4E23">
      <w:pPr>
        <w:pStyle w:val="Prrafodelista"/>
        <w:spacing w:after="0" w:line="240" w:lineRule="auto"/>
        <w:ind w:left="0"/>
        <w:rPr>
          <w:rFonts w:ascii="Arial" w:hAnsi="Arial" w:cs="Arial"/>
          <w:sz w:val="24"/>
          <w:szCs w:val="24"/>
        </w:rPr>
      </w:pPr>
      <w:r>
        <w:rPr>
          <w:rFonts w:ascii="Arial" w:hAnsi="Arial" w:cs="Arial"/>
          <w:sz w:val="24"/>
          <w:szCs w:val="24"/>
        </w:rPr>
        <w:t>Aquí explico los errores con los que me he topado a la hora de diseñar y desarrollar el proyecto</w:t>
      </w:r>
      <w:r w:rsidR="00983CA4">
        <w:rPr>
          <w:rFonts w:ascii="Arial" w:hAnsi="Arial" w:cs="Arial"/>
          <w:sz w:val="24"/>
          <w:szCs w:val="24"/>
        </w:rPr>
        <w:t>. Incluye lenguaje técnico.</w:t>
      </w:r>
    </w:p>
    <w:p w14:paraId="2D87842E" w14:textId="600FA40C" w:rsidR="008A4E23" w:rsidRDefault="008A4E23" w:rsidP="008931C1">
      <w:pPr>
        <w:spacing w:after="0" w:line="240" w:lineRule="auto"/>
        <w:rPr>
          <w:rFonts w:ascii="Arial" w:hAnsi="Arial" w:cs="Arial"/>
          <w:sz w:val="24"/>
          <w:szCs w:val="24"/>
        </w:rPr>
      </w:pPr>
    </w:p>
    <w:p w14:paraId="531553C0" w14:textId="2A76AC96" w:rsidR="00983CA4" w:rsidRDefault="00983CA4" w:rsidP="00983CA4">
      <w:pPr>
        <w:pStyle w:val="Prrafodelista"/>
        <w:numPr>
          <w:ilvl w:val="0"/>
          <w:numId w:val="21"/>
        </w:numPr>
        <w:spacing w:after="0" w:line="240" w:lineRule="auto"/>
        <w:rPr>
          <w:rFonts w:ascii="Arial" w:hAnsi="Arial" w:cs="Arial"/>
          <w:sz w:val="24"/>
          <w:szCs w:val="24"/>
        </w:rPr>
      </w:pPr>
      <w:r w:rsidRPr="00983CA4">
        <w:rPr>
          <w:rFonts w:ascii="Arial" w:hAnsi="Arial" w:cs="Arial"/>
          <w:b/>
          <w:bCs/>
          <w:sz w:val="24"/>
          <w:szCs w:val="24"/>
        </w:rPr>
        <w:t>Apartado foro:</w:t>
      </w:r>
      <w:r>
        <w:rPr>
          <w:rFonts w:ascii="Arial" w:hAnsi="Arial" w:cs="Arial"/>
          <w:sz w:val="24"/>
          <w:szCs w:val="24"/>
        </w:rPr>
        <w:t xml:space="preserve"> En la propuesta inicial, incluía la idea de crear un foro, pero he visto innecesario ya que tendría prácticamente las mismas funcionalidades que las de la red social, cambiando muy pocas cosas, así </w:t>
      </w:r>
      <w:proofErr w:type="gramStart"/>
      <w:r>
        <w:rPr>
          <w:rFonts w:ascii="Arial" w:hAnsi="Arial" w:cs="Arial"/>
          <w:sz w:val="24"/>
          <w:szCs w:val="24"/>
        </w:rPr>
        <w:t>que</w:t>
      </w:r>
      <w:proofErr w:type="gramEnd"/>
      <w:r>
        <w:rPr>
          <w:rFonts w:ascii="Arial" w:hAnsi="Arial" w:cs="Arial"/>
          <w:sz w:val="24"/>
          <w:szCs w:val="24"/>
        </w:rPr>
        <w:t xml:space="preserve"> por falta de tiempo, he desestimado la idea.</w:t>
      </w:r>
    </w:p>
    <w:p w14:paraId="25C7AEB1" w14:textId="77777777" w:rsidR="00983CA4" w:rsidRDefault="00983CA4" w:rsidP="00983CA4">
      <w:pPr>
        <w:pStyle w:val="Prrafodelista"/>
        <w:spacing w:after="0" w:line="240" w:lineRule="auto"/>
        <w:rPr>
          <w:rFonts w:ascii="Arial" w:hAnsi="Arial" w:cs="Arial"/>
          <w:sz w:val="24"/>
          <w:szCs w:val="24"/>
        </w:rPr>
      </w:pPr>
    </w:p>
    <w:p w14:paraId="3BB08345" w14:textId="2612149D" w:rsidR="00983CA4" w:rsidRPr="00983CA4" w:rsidRDefault="00983CA4" w:rsidP="00983CA4">
      <w:pPr>
        <w:pStyle w:val="Prrafodelista"/>
        <w:numPr>
          <w:ilvl w:val="0"/>
          <w:numId w:val="21"/>
        </w:numPr>
        <w:spacing w:after="0" w:line="240" w:lineRule="auto"/>
        <w:rPr>
          <w:rFonts w:ascii="Arial" w:hAnsi="Arial" w:cs="Arial"/>
          <w:b/>
          <w:bCs/>
          <w:sz w:val="24"/>
          <w:szCs w:val="24"/>
        </w:rPr>
      </w:pPr>
      <w:r w:rsidRPr="00983CA4">
        <w:rPr>
          <w:rFonts w:ascii="Arial" w:hAnsi="Arial" w:cs="Arial"/>
          <w:b/>
          <w:bCs/>
          <w:sz w:val="24"/>
          <w:szCs w:val="24"/>
        </w:rPr>
        <w:t>Descripción de las noticias</w:t>
      </w:r>
      <w:r>
        <w:rPr>
          <w:rFonts w:ascii="Arial" w:hAnsi="Arial" w:cs="Arial"/>
          <w:b/>
          <w:bCs/>
          <w:sz w:val="24"/>
          <w:szCs w:val="24"/>
        </w:rPr>
        <w:t xml:space="preserve">: </w:t>
      </w:r>
      <w:r>
        <w:rPr>
          <w:rFonts w:ascii="Arial" w:hAnsi="Arial" w:cs="Arial"/>
          <w:sz w:val="24"/>
          <w:szCs w:val="24"/>
        </w:rPr>
        <w:t xml:space="preserve">La descripción de los artículos de inicio, se almacenan en un campo </w:t>
      </w:r>
      <w:proofErr w:type="gramStart"/>
      <w:r>
        <w:rPr>
          <w:rFonts w:ascii="Arial" w:hAnsi="Arial" w:cs="Arial"/>
          <w:sz w:val="24"/>
          <w:szCs w:val="24"/>
        </w:rPr>
        <w:t>varchar(</w:t>
      </w:r>
      <w:proofErr w:type="gramEnd"/>
      <w:r>
        <w:rPr>
          <w:rFonts w:ascii="Arial" w:hAnsi="Arial" w:cs="Arial"/>
          <w:sz w:val="24"/>
          <w:szCs w:val="24"/>
        </w:rPr>
        <w:t>255) en la BBDD, por lo cual las noticias se quedan un poco cortas de desarrollo.</w:t>
      </w:r>
    </w:p>
    <w:p w14:paraId="01D82DE3" w14:textId="77777777" w:rsidR="00983CA4" w:rsidRPr="00983CA4" w:rsidRDefault="00983CA4" w:rsidP="00983CA4">
      <w:pPr>
        <w:pStyle w:val="Prrafodelista"/>
        <w:rPr>
          <w:rFonts w:ascii="Arial" w:hAnsi="Arial" w:cs="Arial"/>
          <w:b/>
          <w:bCs/>
          <w:sz w:val="24"/>
          <w:szCs w:val="24"/>
        </w:rPr>
      </w:pPr>
    </w:p>
    <w:p w14:paraId="1EAD851B" w14:textId="3ABFAA22" w:rsidR="00983CA4" w:rsidRPr="007152EB" w:rsidRDefault="00983CA4" w:rsidP="00983CA4">
      <w:pPr>
        <w:pStyle w:val="Prrafodelista"/>
        <w:numPr>
          <w:ilvl w:val="0"/>
          <w:numId w:val="21"/>
        </w:numPr>
        <w:spacing w:after="0" w:line="240" w:lineRule="auto"/>
        <w:rPr>
          <w:rFonts w:ascii="Arial" w:hAnsi="Arial" w:cs="Arial"/>
          <w:b/>
          <w:bCs/>
          <w:sz w:val="24"/>
          <w:szCs w:val="24"/>
        </w:rPr>
      </w:pPr>
      <w:r>
        <w:rPr>
          <w:rFonts w:ascii="Arial" w:hAnsi="Arial" w:cs="Arial"/>
          <w:b/>
          <w:bCs/>
          <w:sz w:val="24"/>
          <w:szCs w:val="24"/>
        </w:rPr>
        <w:t xml:space="preserve">Ruta raíz: </w:t>
      </w:r>
      <w:r>
        <w:rPr>
          <w:rFonts w:ascii="Arial" w:hAnsi="Arial" w:cs="Arial"/>
          <w:sz w:val="24"/>
          <w:szCs w:val="24"/>
        </w:rPr>
        <w:t xml:space="preserve">La ruta raíz del proyecto, es </w:t>
      </w:r>
      <w:r w:rsidR="007152EB">
        <w:rPr>
          <w:rFonts w:ascii="Arial" w:hAnsi="Arial" w:cs="Arial"/>
          <w:sz w:val="24"/>
          <w:szCs w:val="24"/>
        </w:rPr>
        <w:t>el apartado inicio, pensado así para que el usuario entre directamente a ese apartado y si quiere acceder a otro se tenga que identificar. El problema es que para navegar entre páginas de inicio, paso el número de página por ruta, y si quería crear una página con una ruta con un solo nombre (Ej. /</w:t>
      </w:r>
      <w:proofErr w:type="gramStart"/>
      <w:r w:rsidR="007152EB">
        <w:rPr>
          <w:rFonts w:ascii="Arial" w:hAnsi="Arial" w:cs="Arial"/>
          <w:sz w:val="24"/>
          <w:szCs w:val="24"/>
        </w:rPr>
        <w:t>social ,</w:t>
      </w:r>
      <w:proofErr w:type="gramEnd"/>
      <w:r w:rsidR="007152EB">
        <w:rPr>
          <w:rFonts w:ascii="Arial" w:hAnsi="Arial" w:cs="Arial"/>
          <w:sz w:val="24"/>
          <w:szCs w:val="24"/>
        </w:rPr>
        <w:t xml:space="preserve"> /cuatroRuedas), me redirigía a la ruta raíz y detectaba el nombre como si fuese el parámetro de la página.</w:t>
      </w:r>
    </w:p>
    <w:p w14:paraId="111092A6" w14:textId="77777777" w:rsidR="007152EB" w:rsidRPr="007152EB" w:rsidRDefault="007152EB" w:rsidP="007152EB">
      <w:pPr>
        <w:pStyle w:val="Prrafodelista"/>
        <w:rPr>
          <w:rFonts w:ascii="Arial" w:hAnsi="Arial" w:cs="Arial"/>
          <w:b/>
          <w:bCs/>
          <w:sz w:val="24"/>
          <w:szCs w:val="24"/>
        </w:rPr>
      </w:pPr>
    </w:p>
    <w:p w14:paraId="05368F4C" w14:textId="73DAEBF3" w:rsidR="00983CA4" w:rsidRPr="007152EB" w:rsidRDefault="007152EB" w:rsidP="00747B69">
      <w:pPr>
        <w:pStyle w:val="Prrafodelista"/>
        <w:numPr>
          <w:ilvl w:val="0"/>
          <w:numId w:val="21"/>
        </w:numPr>
        <w:spacing w:after="0" w:line="240" w:lineRule="auto"/>
        <w:rPr>
          <w:rFonts w:ascii="Arial" w:hAnsi="Arial" w:cs="Arial"/>
          <w:b/>
          <w:bCs/>
          <w:sz w:val="24"/>
          <w:szCs w:val="24"/>
        </w:rPr>
      </w:pPr>
      <w:r>
        <w:rPr>
          <w:rFonts w:ascii="Arial" w:hAnsi="Arial" w:cs="Arial"/>
          <w:b/>
          <w:bCs/>
          <w:sz w:val="24"/>
          <w:szCs w:val="24"/>
        </w:rPr>
        <w:t xml:space="preserve">Minijuego sobrecargado: </w:t>
      </w:r>
      <w:r>
        <w:rPr>
          <w:rFonts w:ascii="Arial" w:hAnsi="Arial" w:cs="Arial"/>
          <w:sz w:val="24"/>
          <w:szCs w:val="24"/>
        </w:rPr>
        <w:t>El minijuego se ejecuta completamente en JS, hay muchos elementos en movimiento, y el navegador no es capaz de digerirlo bien del todo</w:t>
      </w:r>
    </w:p>
    <w:p w14:paraId="206794C4" w14:textId="1C0E485E" w:rsidR="00F95BCF" w:rsidRDefault="00F95BCF" w:rsidP="00F95BCF">
      <w:pPr>
        <w:pStyle w:val="Prrafodelista"/>
        <w:shd w:val="clear" w:color="auto" w:fill="FFFFFF" w:themeFill="background1"/>
        <w:rPr>
          <w:rFonts w:ascii="Arial" w:hAnsi="Arial" w:cs="Arial"/>
          <w:sz w:val="24"/>
          <w:szCs w:val="24"/>
        </w:rPr>
      </w:pPr>
    </w:p>
    <w:p w14:paraId="6AFAF1FF" w14:textId="77777777" w:rsidR="007152EB" w:rsidRPr="00805972" w:rsidRDefault="007152EB" w:rsidP="00F95BCF">
      <w:pPr>
        <w:pStyle w:val="Prrafodelista"/>
        <w:shd w:val="clear" w:color="auto" w:fill="FFFFFF" w:themeFill="background1"/>
        <w:rPr>
          <w:ins w:id="345" w:author="danicasinos6@gmail.com" w:date="2022-06-01T13:15:00Z"/>
          <w:rFonts w:ascii="Arial" w:hAnsi="Arial" w:cs="Arial"/>
          <w:sz w:val="24"/>
          <w:szCs w:val="24"/>
        </w:rPr>
      </w:pPr>
    </w:p>
    <w:p w14:paraId="40C2DE66" w14:textId="20602E2E" w:rsidR="00F95BCF" w:rsidRDefault="00F95BCF" w:rsidP="008C42F7">
      <w:pPr>
        <w:pStyle w:val="Prrafodelista"/>
        <w:numPr>
          <w:ilvl w:val="1"/>
          <w:numId w:val="26"/>
        </w:numPr>
        <w:shd w:val="clear" w:color="auto" w:fill="F4B083" w:themeFill="accent2" w:themeFillTint="99"/>
        <w:rPr>
          <w:ins w:id="346" w:author="danicasinos6@gmail.com" w:date="2022-06-01T14:11:00Z"/>
          <w:rFonts w:ascii="Arial" w:hAnsi="Arial" w:cs="Arial"/>
          <w:color w:val="FFFFFF" w:themeColor="background1"/>
          <w:sz w:val="32"/>
          <w:szCs w:val="32"/>
        </w:rPr>
      </w:pPr>
      <w:r>
        <w:rPr>
          <w:rFonts w:ascii="Arial" w:hAnsi="Arial" w:cs="Arial"/>
          <w:color w:val="FFFFFF" w:themeColor="background1"/>
          <w:sz w:val="32"/>
          <w:szCs w:val="32"/>
        </w:rPr>
        <w:lastRenderedPageBreak/>
        <w:t>Posibles mejoras</w:t>
      </w:r>
    </w:p>
    <w:p w14:paraId="0EDAB591" w14:textId="77777777" w:rsidR="00F95BCF" w:rsidRDefault="00F95BCF" w:rsidP="00F95BCF">
      <w:pPr>
        <w:pStyle w:val="Prrafodelista"/>
        <w:spacing w:after="0" w:line="240" w:lineRule="auto"/>
        <w:rPr>
          <w:rFonts w:ascii="Arial" w:hAnsi="Arial" w:cs="Arial"/>
          <w:sz w:val="24"/>
          <w:szCs w:val="24"/>
        </w:rPr>
      </w:pPr>
    </w:p>
    <w:p w14:paraId="7911C91F" w14:textId="61BBC865" w:rsidR="00F95BCF" w:rsidRDefault="00F95BCF" w:rsidP="00F95BCF">
      <w:pPr>
        <w:spacing w:after="0" w:line="240" w:lineRule="auto"/>
        <w:rPr>
          <w:rFonts w:ascii="Arial" w:hAnsi="Arial" w:cs="Arial"/>
          <w:sz w:val="24"/>
          <w:szCs w:val="24"/>
        </w:rPr>
      </w:pPr>
      <w:r>
        <w:rPr>
          <w:rFonts w:ascii="Arial" w:hAnsi="Arial" w:cs="Arial"/>
          <w:sz w:val="24"/>
          <w:szCs w:val="24"/>
        </w:rPr>
        <w:t>Aquí voy a explicar las posibles mejoras que se le podrían hacer a la aplicación en caso de comercializarla.</w:t>
      </w:r>
    </w:p>
    <w:p w14:paraId="7C03B6A9" w14:textId="63C58459" w:rsidR="00F95BCF" w:rsidRDefault="00F95BCF" w:rsidP="00F95BCF">
      <w:pPr>
        <w:spacing w:after="0" w:line="240" w:lineRule="auto"/>
        <w:rPr>
          <w:rFonts w:ascii="Arial" w:hAnsi="Arial" w:cs="Arial"/>
          <w:sz w:val="24"/>
          <w:szCs w:val="24"/>
        </w:rPr>
      </w:pPr>
    </w:p>
    <w:p w14:paraId="5C880009" w14:textId="55F184C3" w:rsidR="00747B69" w:rsidRPr="00747B69" w:rsidRDefault="00747B69" w:rsidP="00F95BCF">
      <w:pPr>
        <w:pStyle w:val="Prrafodelista"/>
        <w:numPr>
          <w:ilvl w:val="0"/>
          <w:numId w:val="20"/>
        </w:numPr>
        <w:spacing w:after="0" w:line="240" w:lineRule="auto"/>
        <w:rPr>
          <w:rFonts w:ascii="Arial" w:hAnsi="Arial" w:cs="Arial"/>
          <w:b/>
          <w:bCs/>
          <w:sz w:val="24"/>
          <w:szCs w:val="24"/>
        </w:rPr>
      </w:pPr>
      <w:r w:rsidRPr="00747B69">
        <w:rPr>
          <w:rFonts w:ascii="Arial" w:hAnsi="Arial" w:cs="Arial"/>
          <w:b/>
          <w:bCs/>
          <w:sz w:val="24"/>
          <w:szCs w:val="24"/>
        </w:rPr>
        <w:t xml:space="preserve">Para el apartado de Inicio: </w:t>
      </w:r>
    </w:p>
    <w:p w14:paraId="2D7F0016" w14:textId="77777777" w:rsidR="00747B69" w:rsidRDefault="00747B69" w:rsidP="00747B69">
      <w:pPr>
        <w:pStyle w:val="Prrafodelista"/>
        <w:spacing w:after="0" w:line="240" w:lineRule="auto"/>
        <w:rPr>
          <w:rFonts w:ascii="Arial" w:hAnsi="Arial" w:cs="Arial"/>
          <w:sz w:val="24"/>
          <w:szCs w:val="24"/>
        </w:rPr>
      </w:pPr>
    </w:p>
    <w:p w14:paraId="2B732D2A" w14:textId="5606C387" w:rsidR="00F95BCF" w:rsidRDefault="00F95BCF" w:rsidP="00747B69">
      <w:pPr>
        <w:pStyle w:val="Prrafodelista"/>
        <w:numPr>
          <w:ilvl w:val="1"/>
          <w:numId w:val="20"/>
        </w:numPr>
        <w:spacing w:after="0" w:line="240" w:lineRule="auto"/>
        <w:rPr>
          <w:rFonts w:ascii="Arial" w:hAnsi="Arial" w:cs="Arial"/>
          <w:sz w:val="24"/>
          <w:szCs w:val="24"/>
        </w:rPr>
      </w:pPr>
      <w:r>
        <w:rPr>
          <w:rFonts w:ascii="Arial" w:hAnsi="Arial" w:cs="Arial"/>
          <w:sz w:val="24"/>
          <w:szCs w:val="24"/>
        </w:rPr>
        <w:t>Añadir un seguimiento a tiempo real de las sesiones de carrera de F1 en el apartado de noticias de F1.</w:t>
      </w:r>
    </w:p>
    <w:p w14:paraId="2E5B95A3" w14:textId="77777777" w:rsidR="00F95BCF" w:rsidRDefault="00F95BCF" w:rsidP="00F95BCF">
      <w:pPr>
        <w:spacing w:after="0" w:line="240" w:lineRule="auto"/>
        <w:rPr>
          <w:rFonts w:ascii="Arial" w:hAnsi="Arial" w:cs="Arial"/>
          <w:sz w:val="24"/>
          <w:szCs w:val="24"/>
        </w:rPr>
      </w:pPr>
    </w:p>
    <w:p w14:paraId="0A8858EC" w14:textId="2E04F79A" w:rsidR="00F95BCF" w:rsidRPr="00F95BCF" w:rsidRDefault="00F95BCF" w:rsidP="00747B69">
      <w:pPr>
        <w:pStyle w:val="Prrafodelista"/>
        <w:numPr>
          <w:ilvl w:val="1"/>
          <w:numId w:val="20"/>
        </w:numPr>
        <w:spacing w:after="0" w:line="240" w:lineRule="auto"/>
        <w:rPr>
          <w:rFonts w:ascii="Arial" w:hAnsi="Arial" w:cs="Arial"/>
          <w:sz w:val="24"/>
          <w:szCs w:val="24"/>
        </w:rPr>
      </w:pPr>
      <w:r>
        <w:rPr>
          <w:rFonts w:ascii="Arial" w:hAnsi="Arial" w:cs="Arial"/>
          <w:sz w:val="24"/>
          <w:szCs w:val="24"/>
        </w:rPr>
        <w:t xml:space="preserve">Añadir </w:t>
      </w:r>
      <w:r w:rsidR="00747B69">
        <w:rPr>
          <w:rFonts w:ascii="Arial" w:hAnsi="Arial" w:cs="Arial"/>
          <w:sz w:val="24"/>
          <w:szCs w:val="24"/>
        </w:rPr>
        <w:t xml:space="preserve">otros apartados con </w:t>
      </w:r>
      <w:r>
        <w:rPr>
          <w:rFonts w:ascii="Arial" w:hAnsi="Arial" w:cs="Arial"/>
          <w:sz w:val="24"/>
          <w:szCs w:val="24"/>
        </w:rPr>
        <w:t>información sobre otras competiciones de motor</w:t>
      </w:r>
    </w:p>
    <w:p w14:paraId="34976562" w14:textId="561C1497" w:rsidR="00747B69" w:rsidRDefault="00747B69" w:rsidP="00F95BCF">
      <w:pPr>
        <w:pStyle w:val="Prrafodelista"/>
        <w:spacing w:after="0" w:line="240" w:lineRule="auto"/>
        <w:rPr>
          <w:rFonts w:ascii="Arial" w:hAnsi="Arial" w:cs="Arial"/>
          <w:sz w:val="24"/>
          <w:szCs w:val="24"/>
        </w:rPr>
      </w:pPr>
    </w:p>
    <w:p w14:paraId="47056BA2" w14:textId="0F79FFA0" w:rsidR="00747B69" w:rsidRPr="00747B69" w:rsidRDefault="00747B69" w:rsidP="00747B69">
      <w:pPr>
        <w:pStyle w:val="Prrafodelista"/>
        <w:numPr>
          <w:ilvl w:val="0"/>
          <w:numId w:val="20"/>
        </w:numPr>
        <w:spacing w:after="0" w:line="240" w:lineRule="auto"/>
        <w:rPr>
          <w:rFonts w:ascii="Arial" w:hAnsi="Arial" w:cs="Arial"/>
          <w:b/>
          <w:bCs/>
          <w:sz w:val="24"/>
          <w:szCs w:val="24"/>
        </w:rPr>
      </w:pPr>
      <w:r w:rsidRPr="00747B69">
        <w:rPr>
          <w:rFonts w:ascii="Arial" w:hAnsi="Arial" w:cs="Arial"/>
          <w:b/>
          <w:bCs/>
          <w:sz w:val="24"/>
          <w:szCs w:val="24"/>
        </w:rPr>
        <w:t>Para el apartado</w:t>
      </w:r>
      <w:r>
        <w:rPr>
          <w:rFonts w:ascii="Arial" w:hAnsi="Arial" w:cs="Arial"/>
          <w:b/>
          <w:bCs/>
          <w:sz w:val="24"/>
          <w:szCs w:val="24"/>
        </w:rPr>
        <w:t xml:space="preserve"> Social</w:t>
      </w:r>
      <w:r w:rsidRPr="00747B69">
        <w:rPr>
          <w:rFonts w:ascii="Arial" w:hAnsi="Arial" w:cs="Arial"/>
          <w:b/>
          <w:bCs/>
          <w:sz w:val="24"/>
          <w:szCs w:val="24"/>
        </w:rPr>
        <w:t xml:space="preserve">: </w:t>
      </w:r>
    </w:p>
    <w:p w14:paraId="35FEFCC5" w14:textId="77777777" w:rsidR="00747B69" w:rsidRDefault="00747B69" w:rsidP="00747B69">
      <w:pPr>
        <w:pStyle w:val="Prrafodelista"/>
        <w:spacing w:after="0" w:line="240" w:lineRule="auto"/>
        <w:rPr>
          <w:rFonts w:ascii="Arial" w:hAnsi="Arial" w:cs="Arial"/>
          <w:sz w:val="24"/>
          <w:szCs w:val="24"/>
        </w:rPr>
      </w:pPr>
    </w:p>
    <w:p w14:paraId="1233E005" w14:textId="6959477B" w:rsidR="00747B69" w:rsidRDefault="00747B69" w:rsidP="00747B69">
      <w:pPr>
        <w:pStyle w:val="Prrafodelista"/>
        <w:numPr>
          <w:ilvl w:val="1"/>
          <w:numId w:val="20"/>
        </w:numPr>
        <w:spacing w:after="0" w:line="240" w:lineRule="auto"/>
        <w:rPr>
          <w:rFonts w:ascii="Arial" w:hAnsi="Arial" w:cs="Arial"/>
          <w:sz w:val="24"/>
          <w:szCs w:val="24"/>
        </w:rPr>
      </w:pPr>
      <w:r>
        <w:rPr>
          <w:rFonts w:ascii="Arial" w:hAnsi="Arial" w:cs="Arial"/>
          <w:sz w:val="24"/>
          <w:szCs w:val="24"/>
        </w:rPr>
        <w:t>Habilitar el acceso a perfiles personales, añadir sistema de “followers”</w:t>
      </w:r>
    </w:p>
    <w:p w14:paraId="6B25DA1C" w14:textId="77777777" w:rsidR="00747B69" w:rsidRDefault="00747B69" w:rsidP="00747B69">
      <w:pPr>
        <w:spacing w:after="0" w:line="240" w:lineRule="auto"/>
        <w:rPr>
          <w:rFonts w:ascii="Arial" w:hAnsi="Arial" w:cs="Arial"/>
          <w:sz w:val="24"/>
          <w:szCs w:val="24"/>
        </w:rPr>
      </w:pPr>
    </w:p>
    <w:p w14:paraId="262D4A27" w14:textId="5BF700F8" w:rsidR="00747B69" w:rsidRDefault="00747B69" w:rsidP="00747B69">
      <w:pPr>
        <w:pStyle w:val="Prrafodelista"/>
        <w:numPr>
          <w:ilvl w:val="1"/>
          <w:numId w:val="20"/>
        </w:numPr>
        <w:spacing w:after="0" w:line="240" w:lineRule="auto"/>
        <w:rPr>
          <w:rFonts w:ascii="Arial" w:hAnsi="Arial" w:cs="Arial"/>
          <w:sz w:val="24"/>
          <w:szCs w:val="24"/>
        </w:rPr>
      </w:pPr>
      <w:r>
        <w:rPr>
          <w:rFonts w:ascii="Arial" w:hAnsi="Arial" w:cs="Arial"/>
          <w:sz w:val="24"/>
          <w:szCs w:val="24"/>
        </w:rPr>
        <w:t>Añadir la posibilidad de subir vídeos</w:t>
      </w:r>
    </w:p>
    <w:p w14:paraId="7A520742" w14:textId="77777777" w:rsidR="00747B69" w:rsidRPr="00747B69" w:rsidRDefault="00747B69" w:rsidP="00747B69">
      <w:pPr>
        <w:pStyle w:val="Prrafodelista"/>
        <w:rPr>
          <w:rFonts w:ascii="Arial" w:hAnsi="Arial" w:cs="Arial"/>
          <w:sz w:val="24"/>
          <w:szCs w:val="24"/>
        </w:rPr>
      </w:pPr>
    </w:p>
    <w:p w14:paraId="2DED0E80" w14:textId="38DD9D17" w:rsidR="00747B69" w:rsidRPr="00F95BCF" w:rsidRDefault="00747B69" w:rsidP="00747B69">
      <w:pPr>
        <w:pStyle w:val="Prrafodelista"/>
        <w:numPr>
          <w:ilvl w:val="1"/>
          <w:numId w:val="20"/>
        </w:numPr>
        <w:spacing w:after="0" w:line="240" w:lineRule="auto"/>
        <w:rPr>
          <w:rFonts w:ascii="Arial" w:hAnsi="Arial" w:cs="Arial"/>
          <w:sz w:val="24"/>
          <w:szCs w:val="24"/>
        </w:rPr>
      </w:pPr>
      <w:r>
        <w:rPr>
          <w:rFonts w:ascii="Arial" w:hAnsi="Arial" w:cs="Arial"/>
          <w:sz w:val="24"/>
          <w:szCs w:val="24"/>
        </w:rPr>
        <w:t>Añadir búsqueda por hastags</w:t>
      </w:r>
    </w:p>
    <w:p w14:paraId="0E4EC7FD" w14:textId="77777777" w:rsidR="00747B69" w:rsidRPr="00F95BCF" w:rsidRDefault="00747B69" w:rsidP="00F95BCF">
      <w:pPr>
        <w:pStyle w:val="Prrafodelista"/>
        <w:spacing w:after="0" w:line="240" w:lineRule="auto"/>
        <w:rPr>
          <w:rFonts w:ascii="Arial" w:hAnsi="Arial" w:cs="Arial"/>
          <w:sz w:val="24"/>
          <w:szCs w:val="24"/>
        </w:rPr>
      </w:pPr>
    </w:p>
    <w:p w14:paraId="73F32FF1" w14:textId="7033F8F9" w:rsidR="00747B69" w:rsidRPr="00747B69" w:rsidRDefault="00747B69" w:rsidP="00747B69">
      <w:pPr>
        <w:pStyle w:val="Prrafodelista"/>
        <w:numPr>
          <w:ilvl w:val="0"/>
          <w:numId w:val="20"/>
        </w:numPr>
        <w:spacing w:after="0" w:line="240" w:lineRule="auto"/>
        <w:rPr>
          <w:rFonts w:ascii="Arial" w:hAnsi="Arial" w:cs="Arial"/>
          <w:b/>
          <w:bCs/>
          <w:sz w:val="24"/>
          <w:szCs w:val="24"/>
        </w:rPr>
      </w:pPr>
      <w:r w:rsidRPr="00747B69">
        <w:rPr>
          <w:rFonts w:ascii="Arial" w:hAnsi="Arial" w:cs="Arial"/>
          <w:b/>
          <w:bCs/>
          <w:sz w:val="24"/>
          <w:szCs w:val="24"/>
        </w:rPr>
        <w:t>Para el apartado</w:t>
      </w:r>
      <w:r>
        <w:rPr>
          <w:rFonts w:ascii="Arial" w:hAnsi="Arial" w:cs="Arial"/>
          <w:b/>
          <w:bCs/>
          <w:sz w:val="24"/>
          <w:szCs w:val="24"/>
        </w:rPr>
        <w:t xml:space="preserve"> </w:t>
      </w:r>
      <w:r>
        <w:rPr>
          <w:rFonts w:ascii="Arial" w:hAnsi="Arial" w:cs="Arial"/>
          <w:b/>
          <w:bCs/>
          <w:sz w:val="24"/>
          <w:szCs w:val="24"/>
        </w:rPr>
        <w:t>de Tienda</w:t>
      </w:r>
      <w:r w:rsidRPr="00747B69">
        <w:rPr>
          <w:rFonts w:ascii="Arial" w:hAnsi="Arial" w:cs="Arial"/>
          <w:b/>
          <w:bCs/>
          <w:sz w:val="24"/>
          <w:szCs w:val="24"/>
        </w:rPr>
        <w:t xml:space="preserve">: </w:t>
      </w:r>
    </w:p>
    <w:p w14:paraId="53832750" w14:textId="77777777" w:rsidR="00747B69" w:rsidRDefault="00747B69" w:rsidP="00747B69">
      <w:pPr>
        <w:pStyle w:val="Prrafodelista"/>
        <w:spacing w:after="0" w:line="240" w:lineRule="auto"/>
        <w:rPr>
          <w:rFonts w:ascii="Arial" w:hAnsi="Arial" w:cs="Arial"/>
          <w:sz w:val="24"/>
          <w:szCs w:val="24"/>
        </w:rPr>
      </w:pPr>
    </w:p>
    <w:p w14:paraId="6987FE27" w14:textId="2F1CE93E" w:rsidR="00747B69" w:rsidRDefault="00747B69" w:rsidP="00747B69">
      <w:pPr>
        <w:pStyle w:val="Prrafodelista"/>
        <w:numPr>
          <w:ilvl w:val="1"/>
          <w:numId w:val="20"/>
        </w:numPr>
        <w:spacing w:after="0" w:line="240" w:lineRule="auto"/>
        <w:rPr>
          <w:rFonts w:ascii="Arial" w:hAnsi="Arial" w:cs="Arial"/>
          <w:sz w:val="24"/>
          <w:szCs w:val="24"/>
        </w:rPr>
      </w:pPr>
      <w:r>
        <w:rPr>
          <w:rFonts w:ascii="Arial" w:hAnsi="Arial" w:cs="Arial"/>
          <w:sz w:val="24"/>
          <w:szCs w:val="24"/>
        </w:rPr>
        <w:t>Implementar el sistema de compra, no solo ofrecer los datos del vendedor</w:t>
      </w:r>
    </w:p>
    <w:p w14:paraId="212E130F" w14:textId="77777777" w:rsidR="00747B69" w:rsidRDefault="00747B69" w:rsidP="00747B69">
      <w:pPr>
        <w:spacing w:after="0" w:line="240" w:lineRule="auto"/>
        <w:rPr>
          <w:rFonts w:ascii="Arial" w:hAnsi="Arial" w:cs="Arial"/>
          <w:sz w:val="24"/>
          <w:szCs w:val="24"/>
        </w:rPr>
      </w:pPr>
    </w:p>
    <w:p w14:paraId="7F9DE7B5" w14:textId="27CFD4CB" w:rsidR="00747B69" w:rsidRDefault="00747B69" w:rsidP="00747B69">
      <w:pPr>
        <w:pStyle w:val="Prrafodelista"/>
        <w:numPr>
          <w:ilvl w:val="1"/>
          <w:numId w:val="20"/>
        </w:numPr>
        <w:spacing w:after="0" w:line="240" w:lineRule="auto"/>
        <w:rPr>
          <w:rFonts w:ascii="Arial" w:hAnsi="Arial" w:cs="Arial"/>
          <w:sz w:val="24"/>
          <w:szCs w:val="24"/>
        </w:rPr>
      </w:pPr>
      <w:r>
        <w:rPr>
          <w:rFonts w:ascii="Arial" w:hAnsi="Arial" w:cs="Arial"/>
          <w:sz w:val="24"/>
          <w:szCs w:val="24"/>
        </w:rPr>
        <w:t>Implementar un chat para la comunicación “cliente – vendedor”</w:t>
      </w:r>
    </w:p>
    <w:p w14:paraId="67CF12F9" w14:textId="77777777" w:rsidR="00747B69" w:rsidRPr="00747B69" w:rsidRDefault="00747B69" w:rsidP="00747B69">
      <w:pPr>
        <w:pStyle w:val="Prrafodelista"/>
        <w:rPr>
          <w:rFonts w:ascii="Arial" w:hAnsi="Arial" w:cs="Arial"/>
          <w:sz w:val="24"/>
          <w:szCs w:val="24"/>
        </w:rPr>
      </w:pPr>
    </w:p>
    <w:p w14:paraId="0E17BCFE" w14:textId="6A5C21D1" w:rsidR="00747B69" w:rsidRDefault="00747B69" w:rsidP="00747B69">
      <w:pPr>
        <w:pStyle w:val="Prrafodelista"/>
        <w:numPr>
          <w:ilvl w:val="1"/>
          <w:numId w:val="20"/>
        </w:numPr>
        <w:spacing w:after="0" w:line="240" w:lineRule="auto"/>
        <w:rPr>
          <w:rFonts w:ascii="Arial" w:hAnsi="Arial" w:cs="Arial"/>
          <w:sz w:val="24"/>
          <w:szCs w:val="24"/>
        </w:rPr>
      </w:pPr>
      <w:r>
        <w:rPr>
          <w:rFonts w:ascii="Arial" w:hAnsi="Arial" w:cs="Arial"/>
          <w:sz w:val="24"/>
          <w:szCs w:val="24"/>
        </w:rPr>
        <w:t xml:space="preserve">Añadir </w:t>
      </w:r>
      <w:r>
        <w:rPr>
          <w:rFonts w:ascii="Arial" w:hAnsi="Arial" w:cs="Arial"/>
          <w:sz w:val="24"/>
          <w:szCs w:val="24"/>
        </w:rPr>
        <w:t>a la página de ofertas una sección de similares al producto que estás viendo</w:t>
      </w:r>
    </w:p>
    <w:p w14:paraId="6B8A3BA5" w14:textId="77777777" w:rsidR="00747B69" w:rsidRDefault="00747B69" w:rsidP="00747B69">
      <w:pPr>
        <w:pStyle w:val="Prrafodelista"/>
        <w:spacing w:after="0" w:line="240" w:lineRule="auto"/>
        <w:ind w:left="1440"/>
        <w:rPr>
          <w:rFonts w:ascii="Arial" w:hAnsi="Arial" w:cs="Arial"/>
          <w:sz w:val="24"/>
          <w:szCs w:val="24"/>
        </w:rPr>
      </w:pPr>
    </w:p>
    <w:p w14:paraId="2D73B648" w14:textId="6E7C76FA" w:rsidR="00747B69" w:rsidRPr="00747B69" w:rsidRDefault="00747B69" w:rsidP="00747B69">
      <w:pPr>
        <w:pStyle w:val="Prrafodelista"/>
        <w:numPr>
          <w:ilvl w:val="0"/>
          <w:numId w:val="20"/>
        </w:numPr>
        <w:spacing w:after="0" w:line="240" w:lineRule="auto"/>
        <w:rPr>
          <w:rFonts w:ascii="Arial" w:hAnsi="Arial" w:cs="Arial"/>
          <w:b/>
          <w:bCs/>
          <w:sz w:val="24"/>
          <w:szCs w:val="24"/>
        </w:rPr>
      </w:pPr>
      <w:r w:rsidRPr="00747B69">
        <w:rPr>
          <w:rFonts w:ascii="Arial" w:hAnsi="Arial" w:cs="Arial"/>
          <w:b/>
          <w:bCs/>
          <w:sz w:val="24"/>
          <w:szCs w:val="24"/>
        </w:rPr>
        <w:t>Para el apartado</w:t>
      </w:r>
      <w:r>
        <w:rPr>
          <w:rFonts w:ascii="Arial" w:hAnsi="Arial" w:cs="Arial"/>
          <w:b/>
          <w:bCs/>
          <w:sz w:val="24"/>
          <w:szCs w:val="24"/>
        </w:rPr>
        <w:t xml:space="preserve"> de </w:t>
      </w:r>
      <w:r>
        <w:rPr>
          <w:rFonts w:ascii="Arial" w:hAnsi="Arial" w:cs="Arial"/>
          <w:b/>
          <w:bCs/>
          <w:sz w:val="24"/>
          <w:szCs w:val="24"/>
        </w:rPr>
        <w:t>Minijuego</w:t>
      </w:r>
      <w:r w:rsidRPr="00747B69">
        <w:rPr>
          <w:rFonts w:ascii="Arial" w:hAnsi="Arial" w:cs="Arial"/>
          <w:b/>
          <w:bCs/>
          <w:sz w:val="24"/>
          <w:szCs w:val="24"/>
        </w:rPr>
        <w:t xml:space="preserve">: </w:t>
      </w:r>
    </w:p>
    <w:p w14:paraId="4B24B7CE" w14:textId="77777777" w:rsidR="00747B69" w:rsidRDefault="00747B69" w:rsidP="00747B69">
      <w:pPr>
        <w:pStyle w:val="Prrafodelista"/>
        <w:spacing w:after="0" w:line="240" w:lineRule="auto"/>
        <w:rPr>
          <w:rFonts w:ascii="Arial" w:hAnsi="Arial" w:cs="Arial"/>
          <w:sz w:val="24"/>
          <w:szCs w:val="24"/>
        </w:rPr>
      </w:pPr>
    </w:p>
    <w:p w14:paraId="5AAC36E5" w14:textId="38B6C9AB" w:rsidR="00747B69" w:rsidRDefault="00747B69" w:rsidP="00747B69">
      <w:pPr>
        <w:pStyle w:val="Prrafodelista"/>
        <w:numPr>
          <w:ilvl w:val="1"/>
          <w:numId w:val="20"/>
        </w:numPr>
        <w:spacing w:after="0" w:line="240" w:lineRule="auto"/>
        <w:rPr>
          <w:rFonts w:ascii="Arial" w:hAnsi="Arial" w:cs="Arial"/>
          <w:sz w:val="24"/>
          <w:szCs w:val="24"/>
        </w:rPr>
      </w:pPr>
      <w:r>
        <w:rPr>
          <w:rFonts w:ascii="Arial" w:hAnsi="Arial" w:cs="Arial"/>
          <w:sz w:val="24"/>
          <w:szCs w:val="24"/>
        </w:rPr>
        <w:t>Rediseñar el juego, ya que al ejecutarse el movimiento de todos los objetos en</w:t>
      </w:r>
      <w:r w:rsidR="008A4E23">
        <w:rPr>
          <w:rFonts w:ascii="Arial" w:hAnsi="Arial" w:cs="Arial"/>
          <w:sz w:val="24"/>
          <w:szCs w:val="24"/>
        </w:rPr>
        <w:t xml:space="preserve"> JS, cada 10ms, el navegador no lo soporta bien y se ralentiza.</w:t>
      </w:r>
    </w:p>
    <w:p w14:paraId="1BC2DFF6" w14:textId="77777777" w:rsidR="00747B69" w:rsidRDefault="00747B69" w:rsidP="00747B69">
      <w:pPr>
        <w:spacing w:after="0" w:line="240" w:lineRule="auto"/>
        <w:rPr>
          <w:rFonts w:ascii="Arial" w:hAnsi="Arial" w:cs="Arial"/>
          <w:sz w:val="24"/>
          <w:szCs w:val="24"/>
        </w:rPr>
      </w:pPr>
    </w:p>
    <w:p w14:paraId="5D6B36BB" w14:textId="77777777" w:rsidR="00747B69" w:rsidRPr="00F95BCF" w:rsidRDefault="00747B69" w:rsidP="00747B69">
      <w:pPr>
        <w:pStyle w:val="Prrafodelista"/>
        <w:spacing w:after="0" w:line="240" w:lineRule="auto"/>
        <w:ind w:left="1440"/>
        <w:rPr>
          <w:rFonts w:ascii="Arial" w:hAnsi="Arial" w:cs="Arial"/>
          <w:sz w:val="24"/>
          <w:szCs w:val="24"/>
        </w:rPr>
      </w:pPr>
    </w:p>
    <w:p w14:paraId="0F2FC104" w14:textId="71BC2EB8" w:rsidR="00F95BCF" w:rsidRDefault="00F95BCF" w:rsidP="00F95BCF">
      <w:pPr>
        <w:spacing w:after="0" w:line="240" w:lineRule="auto"/>
        <w:rPr>
          <w:rFonts w:ascii="Arial" w:hAnsi="Arial" w:cs="Arial"/>
          <w:sz w:val="32"/>
          <w:szCs w:val="32"/>
        </w:rPr>
      </w:pPr>
    </w:p>
    <w:p w14:paraId="5B59369D" w14:textId="77777777" w:rsidR="00F95BCF" w:rsidRPr="001330FE" w:rsidRDefault="00F95BCF" w:rsidP="00F95BCF">
      <w:pPr>
        <w:spacing w:after="0" w:line="240" w:lineRule="auto"/>
        <w:rPr>
          <w:rFonts w:ascii="Arial" w:hAnsi="Arial" w:cs="Arial"/>
          <w:sz w:val="32"/>
          <w:szCs w:val="32"/>
        </w:rPr>
      </w:pPr>
    </w:p>
    <w:p w14:paraId="2DEC5D58" w14:textId="77777777" w:rsidR="00933143" w:rsidRDefault="00624BFE">
      <w:pPr>
        <w:rPr>
          <w:rFonts w:ascii="Arial" w:hAnsi="Arial" w:cs="Arial"/>
          <w:sz w:val="24"/>
          <w:szCs w:val="24"/>
        </w:rPr>
      </w:pPr>
      <w:r>
        <w:rPr>
          <w:rFonts w:ascii="Arial" w:hAnsi="Arial" w:cs="Arial"/>
          <w:sz w:val="24"/>
          <w:szCs w:val="24"/>
        </w:rPr>
        <w:br w:type="page"/>
      </w:r>
    </w:p>
    <w:p w14:paraId="258D08C7" w14:textId="77777777" w:rsidR="00933143" w:rsidRDefault="00933143" w:rsidP="00933143">
      <w:pPr>
        <w:shd w:val="clear" w:color="auto" w:fill="FFFFFF" w:themeFill="background1"/>
        <w:rPr>
          <w:ins w:id="347" w:author="danicasinos6@gmail.com" w:date="2022-06-01T15:44:00Z"/>
          <w:rFonts w:ascii="Arial" w:hAnsi="Arial" w:cs="Arial"/>
          <w:sz w:val="24"/>
          <w:szCs w:val="24"/>
        </w:rPr>
      </w:pPr>
    </w:p>
    <w:p w14:paraId="2E966E85" w14:textId="2D6CDE1F" w:rsidR="00933143" w:rsidRPr="00F56089" w:rsidRDefault="00933143" w:rsidP="00521CBE">
      <w:pPr>
        <w:pStyle w:val="Prrafodelista"/>
        <w:numPr>
          <w:ilvl w:val="0"/>
          <w:numId w:val="26"/>
        </w:numPr>
        <w:shd w:val="clear" w:color="auto" w:fill="ED7D31" w:themeFill="accent2"/>
        <w:jc w:val="center"/>
        <w:rPr>
          <w:ins w:id="348" w:author="danicasinos6@gmail.com" w:date="2022-06-01T16:09:00Z"/>
          <w:rFonts w:ascii="Arial" w:hAnsi="Arial" w:cs="Arial"/>
          <w:color w:val="FFFFFF" w:themeColor="background1"/>
          <w:sz w:val="44"/>
          <w:szCs w:val="44"/>
        </w:rPr>
      </w:pPr>
      <w:r>
        <w:rPr>
          <w:rFonts w:ascii="Arial" w:hAnsi="Arial" w:cs="Arial"/>
          <w:color w:val="FFFFFF" w:themeColor="background1"/>
          <w:sz w:val="44"/>
          <w:szCs w:val="44"/>
        </w:rPr>
        <w:t>CÓDIGO A DESTACAR</w:t>
      </w:r>
    </w:p>
    <w:p w14:paraId="39891630" w14:textId="77777777" w:rsidR="00933143" w:rsidRPr="00805972" w:rsidRDefault="00933143" w:rsidP="00933143">
      <w:pPr>
        <w:pStyle w:val="Prrafodelista"/>
        <w:shd w:val="clear" w:color="auto" w:fill="FFFFFF" w:themeFill="background1"/>
        <w:ind w:left="0"/>
        <w:jc w:val="center"/>
        <w:rPr>
          <w:ins w:id="349" w:author="danicasinos6@gmail.com" w:date="2022-06-01T16:23:00Z"/>
          <w:rFonts w:ascii="Arial" w:hAnsi="Arial" w:cs="Arial"/>
          <w:sz w:val="24"/>
          <w:szCs w:val="24"/>
        </w:rPr>
      </w:pPr>
    </w:p>
    <w:p w14:paraId="5B24FCB0" w14:textId="582D1CB0" w:rsidR="00933143" w:rsidRDefault="00933143" w:rsidP="008C42F7">
      <w:pPr>
        <w:pStyle w:val="Prrafodelista"/>
        <w:numPr>
          <w:ilvl w:val="1"/>
          <w:numId w:val="26"/>
        </w:numPr>
        <w:shd w:val="clear" w:color="auto" w:fill="F4B083" w:themeFill="accent2" w:themeFillTint="99"/>
        <w:rPr>
          <w:ins w:id="350" w:author="danicasinos6@gmail.com" w:date="2022-06-01T16:23:00Z"/>
          <w:rFonts w:ascii="Arial" w:hAnsi="Arial" w:cs="Arial"/>
          <w:color w:val="FFFFFF" w:themeColor="background1"/>
          <w:sz w:val="32"/>
          <w:szCs w:val="32"/>
        </w:rPr>
      </w:pPr>
      <w:r>
        <w:rPr>
          <w:rFonts w:ascii="Arial" w:hAnsi="Arial" w:cs="Arial"/>
          <w:color w:val="FFFFFF" w:themeColor="background1"/>
          <w:sz w:val="32"/>
          <w:szCs w:val="32"/>
        </w:rPr>
        <w:t>Guardar imagen introducida desde formulario symfony</w:t>
      </w:r>
    </w:p>
    <w:p w14:paraId="6838968C" w14:textId="77777777" w:rsidR="00796DA1" w:rsidRDefault="00933143">
      <w:pPr>
        <w:rPr>
          <w:rFonts w:ascii="Arial" w:hAnsi="Arial" w:cs="Arial"/>
          <w:sz w:val="24"/>
          <w:szCs w:val="24"/>
        </w:rPr>
      </w:pPr>
      <w:r>
        <w:rPr>
          <w:rFonts w:ascii="Arial" w:hAnsi="Arial" w:cs="Arial"/>
          <w:sz w:val="24"/>
          <w:szCs w:val="24"/>
        </w:rPr>
        <w:t>En este caso, se tenia que introducir una foto para subir la oferta al apartado de tienda</w:t>
      </w:r>
      <w:r w:rsidR="00796DA1">
        <w:rPr>
          <w:rFonts w:ascii="Arial" w:hAnsi="Arial" w:cs="Arial"/>
          <w:sz w:val="24"/>
          <w:szCs w:val="24"/>
        </w:rPr>
        <w:t xml:space="preserve">, como para introducir la información de un coche, se necesitaban varios campos, era mas sencillo crear el formulario automaticamente con Symfony. </w:t>
      </w:r>
    </w:p>
    <w:p w14:paraId="6D751FEC" w14:textId="1A6BE28C" w:rsidR="00933143" w:rsidRDefault="00796DA1">
      <w:pPr>
        <w:rPr>
          <w:rFonts w:ascii="Arial" w:hAnsi="Arial" w:cs="Arial"/>
          <w:sz w:val="24"/>
          <w:szCs w:val="24"/>
        </w:rPr>
      </w:pPr>
      <w:r>
        <w:rPr>
          <w:rFonts w:ascii="Arial" w:hAnsi="Arial" w:cs="Arial"/>
          <w:sz w:val="24"/>
          <w:szCs w:val="24"/>
        </w:rPr>
        <w:t xml:space="preserve">Pero al introducir la foto, se guarda un archivo tmp, no era el tipo de archivo que queremos. </w:t>
      </w:r>
    </w:p>
    <w:p w14:paraId="37DEE735" w14:textId="2C19E649" w:rsidR="00796DA1" w:rsidRDefault="00796DA1" w:rsidP="00796DA1">
      <w:pPr>
        <w:jc w:val="center"/>
        <w:rPr>
          <w:rFonts w:ascii="Arial" w:hAnsi="Arial" w:cs="Arial"/>
          <w:sz w:val="24"/>
          <w:szCs w:val="24"/>
        </w:rPr>
      </w:pPr>
      <w:r>
        <w:rPr>
          <w:noProof/>
        </w:rPr>
        <w:drawing>
          <wp:inline distT="0" distB="0" distL="0" distR="0" wp14:anchorId="16E93F90" wp14:editId="0D383D39">
            <wp:extent cx="3867150" cy="21526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7150" cy="2152650"/>
                    </a:xfrm>
                    <a:prstGeom prst="rect">
                      <a:avLst/>
                    </a:prstGeom>
                  </pic:spPr>
                </pic:pic>
              </a:graphicData>
            </a:graphic>
          </wp:inline>
        </w:drawing>
      </w:r>
    </w:p>
    <w:p w14:paraId="08DA1344" w14:textId="38F84D7C" w:rsidR="00796DA1" w:rsidRDefault="00A7563D" w:rsidP="00796DA1">
      <w:pPr>
        <w:jc w:val="center"/>
        <w:rPr>
          <w:rStyle w:val="nfasissutil"/>
        </w:rPr>
      </w:pPr>
      <w:r>
        <w:rPr>
          <w:rStyle w:val="nfasissutil"/>
        </w:rPr>
        <w:t xml:space="preserve">12. </w:t>
      </w:r>
      <w:r w:rsidR="00796DA1">
        <w:rPr>
          <w:rStyle w:val="nfasissutil"/>
        </w:rPr>
        <w:t>Código – Insercción de imágenes</w:t>
      </w:r>
    </w:p>
    <w:p w14:paraId="76EA3D58" w14:textId="0AD835FA" w:rsidR="00796DA1" w:rsidRDefault="00796DA1" w:rsidP="00796DA1">
      <w:pPr>
        <w:rPr>
          <w:rFonts w:ascii="Arial" w:hAnsi="Arial" w:cs="Arial"/>
          <w:sz w:val="24"/>
          <w:szCs w:val="24"/>
        </w:rPr>
      </w:pPr>
      <w:r>
        <w:rPr>
          <w:rFonts w:ascii="Arial" w:hAnsi="Arial" w:cs="Arial"/>
          <w:sz w:val="24"/>
          <w:szCs w:val="24"/>
        </w:rPr>
        <w:t>Con este código lo que hacemos es coger los datos del archivo tmp, coger la extensión correcta y crear el nuevo nombre de la imagen que se va a guardar en el proyecto.</w:t>
      </w:r>
    </w:p>
    <w:p w14:paraId="239B5F29" w14:textId="307DC11B" w:rsidR="00796DA1" w:rsidRDefault="00796DA1" w:rsidP="00796DA1">
      <w:pPr>
        <w:rPr>
          <w:rFonts w:ascii="Arial" w:hAnsi="Arial" w:cs="Arial"/>
          <w:sz w:val="24"/>
          <w:szCs w:val="24"/>
        </w:rPr>
      </w:pPr>
      <w:r>
        <w:rPr>
          <w:rFonts w:ascii="Arial" w:hAnsi="Arial" w:cs="Arial"/>
          <w:sz w:val="24"/>
          <w:szCs w:val="24"/>
        </w:rPr>
        <w:t>El nombre de la imagen se guarda en la BBDD, para mas tarde acceder a la ruta correspondiente y seleccionar la imagen con ese nombre.</w:t>
      </w:r>
    </w:p>
    <w:p w14:paraId="6365E5A6" w14:textId="0C7AE3B9" w:rsidR="00796DA1" w:rsidRDefault="00796DA1" w:rsidP="00796DA1">
      <w:pPr>
        <w:rPr>
          <w:rFonts w:ascii="Arial" w:hAnsi="Arial" w:cs="Arial"/>
          <w:sz w:val="24"/>
          <w:szCs w:val="24"/>
        </w:rPr>
      </w:pPr>
      <w:r>
        <w:rPr>
          <w:rFonts w:ascii="Arial" w:hAnsi="Arial" w:cs="Arial"/>
          <w:sz w:val="24"/>
          <w:szCs w:val="24"/>
        </w:rPr>
        <w:t>Finalmente, se guarda la imagen en la ruta correspondiente</w:t>
      </w:r>
    </w:p>
    <w:p w14:paraId="6534DEBA" w14:textId="77777777" w:rsidR="00796DA1" w:rsidRPr="00796DA1" w:rsidRDefault="00796DA1" w:rsidP="00796DA1">
      <w:pPr>
        <w:jc w:val="center"/>
        <w:rPr>
          <w:rStyle w:val="nfasissutil"/>
        </w:rPr>
      </w:pPr>
    </w:p>
    <w:p w14:paraId="2B3C3F18" w14:textId="4B65B9F7" w:rsidR="001C0BB2" w:rsidRDefault="00933143">
      <w:pPr>
        <w:rPr>
          <w:rFonts w:ascii="Arial" w:hAnsi="Arial" w:cs="Arial"/>
          <w:sz w:val="24"/>
          <w:szCs w:val="24"/>
        </w:rPr>
      </w:pPr>
      <w:r>
        <w:rPr>
          <w:rFonts w:ascii="Arial" w:hAnsi="Arial" w:cs="Arial"/>
          <w:sz w:val="24"/>
          <w:szCs w:val="24"/>
        </w:rPr>
        <w:br w:type="page"/>
      </w:r>
    </w:p>
    <w:p w14:paraId="189C20F5" w14:textId="77777777" w:rsidR="00AE6CA5" w:rsidRDefault="00AE6CA5">
      <w:pPr>
        <w:rPr>
          <w:rFonts w:ascii="Arial" w:hAnsi="Arial" w:cs="Arial"/>
          <w:sz w:val="24"/>
          <w:szCs w:val="24"/>
        </w:rPr>
      </w:pPr>
    </w:p>
    <w:p w14:paraId="517A9085" w14:textId="67189BAF" w:rsidR="001C0BB2" w:rsidRDefault="001C0BB2" w:rsidP="008C42F7">
      <w:pPr>
        <w:pStyle w:val="Prrafodelista"/>
        <w:numPr>
          <w:ilvl w:val="1"/>
          <w:numId w:val="26"/>
        </w:numPr>
        <w:shd w:val="clear" w:color="auto" w:fill="F4B083" w:themeFill="accent2" w:themeFillTint="99"/>
        <w:rPr>
          <w:rFonts w:ascii="Arial" w:hAnsi="Arial" w:cs="Arial"/>
          <w:color w:val="FFFFFF" w:themeColor="background1"/>
          <w:sz w:val="32"/>
          <w:szCs w:val="32"/>
        </w:rPr>
      </w:pPr>
      <w:r>
        <w:rPr>
          <w:rFonts w:ascii="Arial" w:hAnsi="Arial" w:cs="Arial"/>
          <w:color w:val="FFFFFF" w:themeColor="background1"/>
          <w:sz w:val="32"/>
          <w:szCs w:val="32"/>
        </w:rPr>
        <w:t>Método de filtrado de ofertas</w:t>
      </w:r>
    </w:p>
    <w:p w14:paraId="161555BC" w14:textId="77777777" w:rsidR="00B60C9F" w:rsidRDefault="00B60C9F" w:rsidP="00B60C9F">
      <w:pPr>
        <w:pStyle w:val="Prrafodelista"/>
        <w:ind w:left="0"/>
        <w:rPr>
          <w:rFonts w:ascii="Arial" w:hAnsi="Arial" w:cs="Arial"/>
          <w:sz w:val="24"/>
          <w:szCs w:val="24"/>
        </w:rPr>
      </w:pPr>
    </w:p>
    <w:p w14:paraId="5F5F2040" w14:textId="3665B983" w:rsidR="00B60C9F" w:rsidRDefault="00B60C9F" w:rsidP="00B60C9F">
      <w:pPr>
        <w:pStyle w:val="Prrafodelista"/>
        <w:ind w:left="0"/>
        <w:rPr>
          <w:rFonts w:ascii="Arial" w:hAnsi="Arial" w:cs="Arial"/>
          <w:sz w:val="24"/>
          <w:szCs w:val="24"/>
        </w:rPr>
      </w:pPr>
      <w:r w:rsidRPr="00B60C9F">
        <w:rPr>
          <w:rFonts w:ascii="Arial" w:hAnsi="Arial" w:cs="Arial"/>
          <w:sz w:val="24"/>
          <w:szCs w:val="24"/>
        </w:rPr>
        <w:t>Para filtrar los coches, se utilizan muchos parámetros. Hacer esto de una forma sencilla, práctica y sin crear 15 métodos a posta para esta función, se me planteó un problema complicado.</w:t>
      </w:r>
    </w:p>
    <w:p w14:paraId="778AA4E3" w14:textId="77777777" w:rsidR="00B60C9F" w:rsidRPr="00B60C9F" w:rsidRDefault="00B60C9F" w:rsidP="00B60C9F">
      <w:pPr>
        <w:pStyle w:val="Prrafodelista"/>
        <w:ind w:left="0"/>
        <w:rPr>
          <w:rFonts w:ascii="Arial" w:hAnsi="Arial" w:cs="Arial"/>
          <w:sz w:val="24"/>
          <w:szCs w:val="24"/>
        </w:rPr>
      </w:pPr>
    </w:p>
    <w:p w14:paraId="5F651E6D" w14:textId="77777777" w:rsidR="00B60C9F" w:rsidRPr="00B60C9F" w:rsidRDefault="00B60C9F" w:rsidP="00B60C9F">
      <w:pPr>
        <w:pStyle w:val="Prrafodelista"/>
        <w:ind w:left="0"/>
        <w:rPr>
          <w:rFonts w:ascii="Arial" w:hAnsi="Arial" w:cs="Arial"/>
          <w:sz w:val="24"/>
          <w:szCs w:val="24"/>
        </w:rPr>
      </w:pPr>
      <w:r w:rsidRPr="00B60C9F">
        <w:rPr>
          <w:rFonts w:ascii="Arial" w:hAnsi="Arial" w:cs="Arial"/>
          <w:sz w:val="24"/>
          <w:szCs w:val="24"/>
        </w:rPr>
        <w:t>Mi solución es esta,</w:t>
      </w:r>
    </w:p>
    <w:p w14:paraId="454D1A02" w14:textId="77777777" w:rsidR="00B60C9F" w:rsidRPr="00B60C9F" w:rsidRDefault="00B60C9F" w:rsidP="00B60C9F">
      <w:pPr>
        <w:pStyle w:val="Prrafodelista"/>
        <w:ind w:left="0"/>
        <w:rPr>
          <w:rFonts w:ascii="Arial" w:hAnsi="Arial" w:cs="Arial"/>
          <w:sz w:val="24"/>
          <w:szCs w:val="24"/>
        </w:rPr>
      </w:pPr>
    </w:p>
    <w:p w14:paraId="39EB9379" w14:textId="77777777" w:rsidR="00B60C9F" w:rsidRPr="00B60C9F" w:rsidRDefault="00B60C9F" w:rsidP="00B60C9F">
      <w:pPr>
        <w:pStyle w:val="Prrafodelista"/>
        <w:ind w:left="0"/>
        <w:rPr>
          <w:rFonts w:ascii="Arial" w:hAnsi="Arial" w:cs="Arial"/>
          <w:sz w:val="24"/>
          <w:szCs w:val="24"/>
        </w:rPr>
      </w:pPr>
      <w:r>
        <w:rPr>
          <w:noProof/>
        </w:rPr>
        <w:drawing>
          <wp:inline distT="0" distB="0" distL="0" distR="0" wp14:anchorId="63F4FEFC" wp14:editId="48E6E99B">
            <wp:extent cx="5758815" cy="432752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8815" cy="4327525"/>
                    </a:xfrm>
                    <a:prstGeom prst="rect">
                      <a:avLst/>
                    </a:prstGeom>
                  </pic:spPr>
                </pic:pic>
              </a:graphicData>
            </a:graphic>
          </wp:inline>
        </w:drawing>
      </w:r>
    </w:p>
    <w:p w14:paraId="1D854D25" w14:textId="164FD1B9" w:rsidR="00B60C9F" w:rsidRPr="0031776A" w:rsidRDefault="00A7563D" w:rsidP="00B60C9F">
      <w:pPr>
        <w:ind w:left="-720"/>
        <w:jc w:val="center"/>
        <w:rPr>
          <w:rStyle w:val="nfasissutil"/>
        </w:rPr>
      </w:pPr>
      <w:r>
        <w:rPr>
          <w:rStyle w:val="nfasissutil"/>
        </w:rPr>
        <w:t xml:space="preserve">13. </w:t>
      </w:r>
      <w:r w:rsidR="00B60C9F">
        <w:rPr>
          <w:rStyle w:val="nfasissutil"/>
        </w:rPr>
        <w:t>Código – Método de filtrado</w:t>
      </w:r>
    </w:p>
    <w:p w14:paraId="1DED4329" w14:textId="77777777" w:rsidR="00B60C9F" w:rsidRPr="00B60C9F" w:rsidRDefault="00B60C9F" w:rsidP="00B60C9F">
      <w:pPr>
        <w:pStyle w:val="Prrafodelista"/>
        <w:ind w:left="0"/>
        <w:rPr>
          <w:rFonts w:ascii="Arial" w:hAnsi="Arial" w:cs="Arial"/>
          <w:sz w:val="24"/>
          <w:szCs w:val="24"/>
        </w:rPr>
      </w:pPr>
    </w:p>
    <w:p w14:paraId="323630A5" w14:textId="6E576E23" w:rsidR="00B60C9F" w:rsidRDefault="00B60C9F" w:rsidP="00B60C9F">
      <w:pPr>
        <w:pStyle w:val="Prrafodelista"/>
        <w:ind w:left="0"/>
        <w:rPr>
          <w:rFonts w:ascii="Arial" w:hAnsi="Arial" w:cs="Arial"/>
          <w:sz w:val="24"/>
          <w:szCs w:val="24"/>
        </w:rPr>
      </w:pPr>
      <w:r w:rsidRPr="00B60C9F">
        <w:rPr>
          <w:rFonts w:ascii="Arial" w:hAnsi="Arial" w:cs="Arial"/>
          <w:sz w:val="24"/>
          <w:szCs w:val="24"/>
        </w:rPr>
        <w:t xml:space="preserve">Este método se encuentra en el repositorio, y cuando un usuario filtra las ofertas, si el campo está vacío se envía a este método como nulo, de forma </w:t>
      </w:r>
      <w:proofErr w:type="gramStart"/>
      <w:r w:rsidRPr="00B60C9F">
        <w:rPr>
          <w:rFonts w:ascii="Arial" w:hAnsi="Arial" w:cs="Arial"/>
          <w:sz w:val="24"/>
          <w:szCs w:val="24"/>
        </w:rPr>
        <w:t>que</w:t>
      </w:r>
      <w:proofErr w:type="gramEnd"/>
      <w:r w:rsidRPr="00B60C9F">
        <w:rPr>
          <w:rFonts w:ascii="Arial" w:hAnsi="Arial" w:cs="Arial"/>
          <w:sz w:val="24"/>
          <w:szCs w:val="24"/>
        </w:rPr>
        <w:t xml:space="preserve"> si no es necesario filtrar por ese parámetro, no se añada a la consulta.</w:t>
      </w:r>
    </w:p>
    <w:p w14:paraId="2B293046" w14:textId="7EC74D94" w:rsidR="00B60C9F" w:rsidRDefault="00B60C9F" w:rsidP="00B60C9F">
      <w:pPr>
        <w:pStyle w:val="Prrafodelista"/>
        <w:ind w:left="0"/>
        <w:rPr>
          <w:rFonts w:ascii="Arial" w:hAnsi="Arial" w:cs="Arial"/>
          <w:sz w:val="24"/>
          <w:szCs w:val="24"/>
        </w:rPr>
      </w:pPr>
    </w:p>
    <w:p w14:paraId="3EF8191B" w14:textId="58134A21" w:rsidR="00B60C9F" w:rsidRDefault="00B60C9F" w:rsidP="00B60C9F">
      <w:pPr>
        <w:pStyle w:val="Prrafodelista"/>
        <w:ind w:left="0"/>
        <w:rPr>
          <w:rFonts w:ascii="Arial" w:hAnsi="Arial" w:cs="Arial"/>
          <w:sz w:val="24"/>
          <w:szCs w:val="24"/>
        </w:rPr>
      </w:pPr>
    </w:p>
    <w:p w14:paraId="770FB504" w14:textId="6AE89819" w:rsidR="00B60C9F" w:rsidRDefault="00B60C9F">
      <w:pPr>
        <w:rPr>
          <w:rFonts w:ascii="Arial" w:hAnsi="Arial" w:cs="Arial"/>
          <w:sz w:val="24"/>
          <w:szCs w:val="24"/>
        </w:rPr>
      </w:pPr>
      <w:r>
        <w:rPr>
          <w:rFonts w:ascii="Arial" w:hAnsi="Arial" w:cs="Arial"/>
          <w:sz w:val="24"/>
          <w:szCs w:val="24"/>
        </w:rPr>
        <w:br w:type="page"/>
      </w:r>
    </w:p>
    <w:p w14:paraId="36197C57" w14:textId="77777777" w:rsidR="00B60C9F" w:rsidRDefault="00B60C9F" w:rsidP="00B60C9F">
      <w:pPr>
        <w:pStyle w:val="Prrafodelista"/>
        <w:ind w:left="840"/>
        <w:rPr>
          <w:rFonts w:ascii="Arial" w:hAnsi="Arial" w:cs="Arial"/>
          <w:color w:val="FFFFFF" w:themeColor="background1"/>
          <w:sz w:val="32"/>
          <w:szCs w:val="32"/>
        </w:rPr>
      </w:pPr>
    </w:p>
    <w:p w14:paraId="13E0E890" w14:textId="7E95969F" w:rsidR="00B60C9F" w:rsidRDefault="00B60C9F" w:rsidP="008C42F7">
      <w:pPr>
        <w:pStyle w:val="Prrafodelista"/>
        <w:numPr>
          <w:ilvl w:val="1"/>
          <w:numId w:val="26"/>
        </w:numPr>
        <w:shd w:val="clear" w:color="auto" w:fill="F4B083" w:themeFill="accent2" w:themeFillTint="99"/>
        <w:rPr>
          <w:rFonts w:ascii="Arial" w:hAnsi="Arial" w:cs="Arial"/>
          <w:color w:val="FFFFFF" w:themeColor="background1"/>
          <w:sz w:val="32"/>
          <w:szCs w:val="32"/>
        </w:rPr>
      </w:pPr>
      <w:r>
        <w:rPr>
          <w:rFonts w:ascii="Arial" w:hAnsi="Arial" w:cs="Arial"/>
          <w:color w:val="FFFFFF" w:themeColor="background1"/>
          <w:sz w:val="32"/>
          <w:szCs w:val="32"/>
        </w:rPr>
        <w:t>Like en publicación</w:t>
      </w:r>
    </w:p>
    <w:p w14:paraId="7414A8EC" w14:textId="58F97F2C" w:rsidR="00B60C9F" w:rsidRDefault="00B60C9F">
      <w:pPr>
        <w:rPr>
          <w:rFonts w:ascii="Arial" w:hAnsi="Arial" w:cs="Arial"/>
          <w:sz w:val="24"/>
          <w:szCs w:val="24"/>
        </w:rPr>
      </w:pPr>
      <w:r>
        <w:rPr>
          <w:rFonts w:ascii="Arial" w:hAnsi="Arial" w:cs="Arial"/>
          <w:sz w:val="24"/>
          <w:szCs w:val="24"/>
        </w:rPr>
        <w:t>Después del caos que ha sido crear la funcionalidad de like/dislike en los artículos, en la sección de inicio, comprobando la calificación en el mismo método de la página del artículo, para las publicaciones de la red social lo he desarrollado de forma distinta.</w:t>
      </w:r>
    </w:p>
    <w:p w14:paraId="7690A84D" w14:textId="6907A7F3" w:rsidR="00B60C9F" w:rsidRDefault="00E34970">
      <w:pPr>
        <w:rPr>
          <w:rFonts w:ascii="Arial" w:hAnsi="Arial" w:cs="Arial"/>
          <w:sz w:val="24"/>
          <w:szCs w:val="24"/>
        </w:rPr>
      </w:pPr>
      <w:r>
        <w:rPr>
          <w:rFonts w:ascii="Arial" w:hAnsi="Arial" w:cs="Arial"/>
          <w:sz w:val="24"/>
          <w:szCs w:val="24"/>
        </w:rPr>
        <w:t>He creado un método a parte para dar like a las publicaciones, donde hago toda la comprobación de si ya se ha dado like antes, si se va a quitar o a añadir el like, y donde introduzco los nuevos datos a la BBDD.</w:t>
      </w:r>
    </w:p>
    <w:p w14:paraId="65C3037F" w14:textId="77777777" w:rsidR="00E34970" w:rsidRDefault="00E34970">
      <w:pPr>
        <w:rPr>
          <w:rFonts w:ascii="Arial" w:hAnsi="Arial" w:cs="Arial"/>
          <w:sz w:val="24"/>
          <w:szCs w:val="24"/>
        </w:rPr>
      </w:pPr>
    </w:p>
    <w:p w14:paraId="1771D0B4" w14:textId="72458444" w:rsidR="00E34970" w:rsidRDefault="00E34970">
      <w:pPr>
        <w:rPr>
          <w:rFonts w:ascii="Arial" w:hAnsi="Arial" w:cs="Arial"/>
          <w:sz w:val="24"/>
          <w:szCs w:val="24"/>
        </w:rPr>
      </w:pPr>
      <w:r>
        <w:rPr>
          <w:noProof/>
        </w:rPr>
        <w:drawing>
          <wp:inline distT="0" distB="0" distL="0" distR="0" wp14:anchorId="4A9B94BB" wp14:editId="4B7AC9F7">
            <wp:extent cx="5758815" cy="1602740"/>
            <wp:effectExtent l="0" t="0" r="0"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8815" cy="1602740"/>
                    </a:xfrm>
                    <a:prstGeom prst="rect">
                      <a:avLst/>
                    </a:prstGeom>
                  </pic:spPr>
                </pic:pic>
              </a:graphicData>
            </a:graphic>
          </wp:inline>
        </w:drawing>
      </w:r>
    </w:p>
    <w:p w14:paraId="6FF00EA6" w14:textId="0FDD5E45" w:rsidR="00E34970" w:rsidRPr="00E34970" w:rsidRDefault="00A7563D" w:rsidP="00E34970">
      <w:pPr>
        <w:jc w:val="center"/>
        <w:rPr>
          <w:rStyle w:val="nfasissutil"/>
        </w:rPr>
      </w:pPr>
      <w:r>
        <w:rPr>
          <w:rStyle w:val="nfasissutil"/>
        </w:rPr>
        <w:t xml:space="preserve">14. </w:t>
      </w:r>
      <w:r w:rsidR="00E34970">
        <w:rPr>
          <w:rStyle w:val="nfasissutil"/>
        </w:rPr>
        <w:t>Código – Método añadir like parte 1</w:t>
      </w:r>
    </w:p>
    <w:p w14:paraId="36941E62" w14:textId="281138FF" w:rsidR="00E34970" w:rsidRDefault="00E34970" w:rsidP="00E34970">
      <w:pPr>
        <w:jc w:val="center"/>
        <w:rPr>
          <w:rFonts w:ascii="Arial" w:hAnsi="Arial" w:cs="Arial"/>
          <w:sz w:val="24"/>
          <w:szCs w:val="24"/>
        </w:rPr>
      </w:pPr>
      <w:r>
        <w:rPr>
          <w:noProof/>
        </w:rPr>
        <w:drawing>
          <wp:inline distT="0" distB="0" distL="0" distR="0" wp14:anchorId="6E44D17F" wp14:editId="6125EA06">
            <wp:extent cx="4362450" cy="2762250"/>
            <wp:effectExtent l="0" t="0" r="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2450" cy="2762250"/>
                    </a:xfrm>
                    <a:prstGeom prst="rect">
                      <a:avLst/>
                    </a:prstGeom>
                  </pic:spPr>
                </pic:pic>
              </a:graphicData>
            </a:graphic>
          </wp:inline>
        </w:drawing>
      </w:r>
    </w:p>
    <w:p w14:paraId="08DC720D" w14:textId="508CC8AA" w:rsidR="00E34970" w:rsidRPr="00E34970" w:rsidRDefault="00A7563D" w:rsidP="00E34970">
      <w:pPr>
        <w:jc w:val="center"/>
        <w:rPr>
          <w:rStyle w:val="nfasissutil"/>
        </w:rPr>
      </w:pPr>
      <w:r>
        <w:rPr>
          <w:rStyle w:val="nfasissutil"/>
        </w:rPr>
        <w:t xml:space="preserve">15. </w:t>
      </w:r>
      <w:r w:rsidR="00E34970">
        <w:rPr>
          <w:rStyle w:val="nfasissutil"/>
        </w:rPr>
        <w:t xml:space="preserve">Código – Método añadir like parte </w:t>
      </w:r>
      <w:r w:rsidR="00E34970">
        <w:rPr>
          <w:rStyle w:val="nfasissutil"/>
        </w:rPr>
        <w:t>2</w:t>
      </w:r>
    </w:p>
    <w:p w14:paraId="37C466FA" w14:textId="77777777" w:rsidR="00E34970" w:rsidRDefault="00E34970" w:rsidP="00E34970">
      <w:pPr>
        <w:jc w:val="center"/>
        <w:rPr>
          <w:rFonts w:ascii="Arial" w:hAnsi="Arial" w:cs="Arial"/>
          <w:sz w:val="24"/>
          <w:szCs w:val="24"/>
        </w:rPr>
      </w:pPr>
    </w:p>
    <w:p w14:paraId="4619195F" w14:textId="0CBAC498" w:rsidR="00933143" w:rsidRDefault="001C0BB2">
      <w:pPr>
        <w:rPr>
          <w:rFonts w:ascii="Arial" w:hAnsi="Arial" w:cs="Arial"/>
          <w:sz w:val="24"/>
          <w:szCs w:val="24"/>
        </w:rPr>
      </w:pPr>
      <w:r>
        <w:rPr>
          <w:rFonts w:ascii="Arial" w:hAnsi="Arial" w:cs="Arial"/>
          <w:sz w:val="24"/>
          <w:szCs w:val="24"/>
        </w:rPr>
        <w:br w:type="page"/>
      </w:r>
    </w:p>
    <w:p w14:paraId="52BBE84F" w14:textId="77777777" w:rsidR="00653F36" w:rsidRDefault="00653F36" w:rsidP="00987D78">
      <w:pPr>
        <w:shd w:val="clear" w:color="auto" w:fill="FFFFFF" w:themeFill="background1"/>
        <w:rPr>
          <w:ins w:id="351" w:author="danicasinos6@gmail.com" w:date="2022-06-01T15:44:00Z"/>
          <w:rFonts w:ascii="Arial" w:hAnsi="Arial" w:cs="Arial"/>
          <w:sz w:val="24"/>
          <w:szCs w:val="24"/>
        </w:rPr>
      </w:pPr>
    </w:p>
    <w:p w14:paraId="35CBEBB4" w14:textId="572B185B" w:rsidR="008D0B19" w:rsidRPr="00F56089" w:rsidRDefault="008D0B19" w:rsidP="00521CBE">
      <w:pPr>
        <w:pStyle w:val="Prrafodelista"/>
        <w:numPr>
          <w:ilvl w:val="0"/>
          <w:numId w:val="26"/>
        </w:numPr>
        <w:shd w:val="clear" w:color="auto" w:fill="ED7D31" w:themeFill="accent2"/>
        <w:jc w:val="center"/>
        <w:rPr>
          <w:ins w:id="352" w:author="danicasinos6@gmail.com" w:date="2022-06-01T16:09:00Z"/>
          <w:rFonts w:ascii="Arial" w:hAnsi="Arial" w:cs="Arial"/>
          <w:color w:val="FFFFFF" w:themeColor="background1"/>
          <w:sz w:val="44"/>
          <w:szCs w:val="44"/>
        </w:rPr>
      </w:pPr>
      <w:ins w:id="353" w:author="danicasinos6@gmail.com" w:date="2022-06-01T16:09:00Z">
        <w:r w:rsidRPr="00F56089">
          <w:rPr>
            <w:rFonts w:ascii="Arial" w:hAnsi="Arial" w:cs="Arial"/>
            <w:color w:val="FFFFFF" w:themeColor="background1"/>
            <w:sz w:val="44"/>
            <w:szCs w:val="44"/>
          </w:rPr>
          <w:t>MANUAL DE USUARIO</w:t>
        </w:r>
      </w:ins>
    </w:p>
    <w:p w14:paraId="28E0EC2D" w14:textId="3191BAE1" w:rsidR="00F12D80" w:rsidRDefault="00F12D80" w:rsidP="00F12D80">
      <w:pPr>
        <w:pStyle w:val="Prrafodelista"/>
        <w:shd w:val="clear" w:color="auto" w:fill="FFFFFF" w:themeFill="background1"/>
        <w:rPr>
          <w:rFonts w:ascii="Arial" w:hAnsi="Arial" w:cs="Arial"/>
          <w:sz w:val="24"/>
          <w:szCs w:val="24"/>
        </w:rPr>
      </w:pPr>
    </w:p>
    <w:p w14:paraId="3EBB0FF2" w14:textId="447BBAA0" w:rsidR="00930A39" w:rsidRDefault="00930A39" w:rsidP="00930A39">
      <w:pPr>
        <w:pStyle w:val="Prrafodelista"/>
        <w:shd w:val="clear" w:color="auto" w:fill="FFFFFF" w:themeFill="background1"/>
        <w:ind w:left="0"/>
        <w:jc w:val="center"/>
        <w:rPr>
          <w:rFonts w:ascii="Arial" w:hAnsi="Arial" w:cs="Arial"/>
          <w:sz w:val="24"/>
          <w:szCs w:val="24"/>
        </w:rPr>
      </w:pPr>
      <w:r>
        <w:rPr>
          <w:noProof/>
        </w:rPr>
        <w:drawing>
          <wp:anchor distT="0" distB="0" distL="114300" distR="114300" simplePos="0" relativeHeight="251787776" behindDoc="1" locked="0" layoutInCell="1" allowOverlap="1" wp14:anchorId="7B4A325F" wp14:editId="66D88231">
            <wp:simplePos x="0" y="0"/>
            <wp:positionH relativeFrom="column">
              <wp:posOffset>-3283</wp:posOffset>
            </wp:positionH>
            <wp:positionV relativeFrom="paragraph">
              <wp:posOffset>599</wp:posOffset>
            </wp:positionV>
            <wp:extent cx="5779698" cy="5779698"/>
            <wp:effectExtent l="0" t="0" r="0" b="0"/>
            <wp:wrapNone/>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79698" cy="5779698"/>
                    </a:xfrm>
                    <a:prstGeom prst="rect">
                      <a:avLst/>
                    </a:prstGeom>
                    <a:noFill/>
                    <a:ln>
                      <a:noFill/>
                    </a:ln>
                  </pic:spPr>
                </pic:pic>
              </a:graphicData>
            </a:graphic>
          </wp:anchor>
        </w:drawing>
      </w:r>
    </w:p>
    <w:p w14:paraId="59B369DC" w14:textId="77777777" w:rsidR="00930A39" w:rsidRDefault="00930A39">
      <w:pPr>
        <w:rPr>
          <w:rFonts w:ascii="Arial" w:hAnsi="Arial" w:cs="Arial"/>
          <w:sz w:val="24"/>
          <w:szCs w:val="24"/>
        </w:rPr>
      </w:pPr>
      <w:r>
        <w:rPr>
          <w:rFonts w:ascii="Arial" w:hAnsi="Arial" w:cs="Arial"/>
          <w:sz w:val="24"/>
          <w:szCs w:val="24"/>
        </w:rPr>
        <w:br w:type="page"/>
      </w:r>
    </w:p>
    <w:p w14:paraId="71E049CA" w14:textId="77777777" w:rsidR="00930A39" w:rsidRPr="00805972" w:rsidRDefault="00930A39" w:rsidP="00930A39">
      <w:pPr>
        <w:pStyle w:val="Prrafodelista"/>
        <w:shd w:val="clear" w:color="auto" w:fill="FFFFFF" w:themeFill="background1"/>
        <w:ind w:left="0"/>
        <w:jc w:val="center"/>
        <w:rPr>
          <w:ins w:id="354" w:author="danicasinos6@gmail.com" w:date="2022-06-01T16:23:00Z"/>
          <w:rFonts w:ascii="Arial" w:hAnsi="Arial" w:cs="Arial"/>
          <w:sz w:val="24"/>
          <w:szCs w:val="24"/>
        </w:rPr>
      </w:pPr>
    </w:p>
    <w:p w14:paraId="57D14041" w14:textId="77777777" w:rsidR="00F12D80" w:rsidRDefault="00F12D80" w:rsidP="008C42F7">
      <w:pPr>
        <w:pStyle w:val="Prrafodelista"/>
        <w:numPr>
          <w:ilvl w:val="1"/>
          <w:numId w:val="26"/>
        </w:numPr>
        <w:shd w:val="clear" w:color="auto" w:fill="F4B083" w:themeFill="accent2" w:themeFillTint="99"/>
        <w:rPr>
          <w:ins w:id="355" w:author="danicasinos6@gmail.com" w:date="2022-06-01T16:23:00Z"/>
          <w:rFonts w:ascii="Arial" w:hAnsi="Arial" w:cs="Arial"/>
          <w:color w:val="FFFFFF" w:themeColor="background1"/>
          <w:sz w:val="32"/>
          <w:szCs w:val="32"/>
        </w:rPr>
      </w:pPr>
      <w:ins w:id="356" w:author="danicasinos6@gmail.com" w:date="2022-06-01T16:23:00Z">
        <w:r>
          <w:rPr>
            <w:rFonts w:ascii="Arial" w:hAnsi="Arial" w:cs="Arial"/>
            <w:color w:val="FFFFFF" w:themeColor="background1"/>
            <w:sz w:val="32"/>
            <w:szCs w:val="32"/>
          </w:rPr>
          <w:t>Funciones generales</w:t>
        </w:r>
      </w:ins>
    </w:p>
    <w:p w14:paraId="119AE983" w14:textId="4E1370AA" w:rsidR="00F12D80" w:rsidRDefault="00F12D80" w:rsidP="00F12D80">
      <w:pPr>
        <w:shd w:val="clear" w:color="auto" w:fill="FFFFFF" w:themeFill="background1"/>
        <w:rPr>
          <w:ins w:id="357" w:author="danicasinos6@gmail.com" w:date="2022-06-01T16:24:00Z"/>
          <w:rFonts w:ascii="Arial" w:hAnsi="Arial" w:cs="Arial"/>
          <w:sz w:val="24"/>
          <w:szCs w:val="24"/>
        </w:rPr>
      </w:pPr>
    </w:p>
    <w:p w14:paraId="5AD60817" w14:textId="59624A32" w:rsidR="00F12D80" w:rsidRDefault="00F12D80" w:rsidP="00F12D80">
      <w:pPr>
        <w:shd w:val="clear" w:color="auto" w:fill="FFFFFF" w:themeFill="background1"/>
        <w:rPr>
          <w:ins w:id="358" w:author="danicasinos6@gmail.com" w:date="2022-06-01T16:25:00Z"/>
          <w:rFonts w:ascii="Arial" w:hAnsi="Arial" w:cs="Arial"/>
          <w:sz w:val="24"/>
          <w:szCs w:val="24"/>
        </w:rPr>
      </w:pPr>
      <w:ins w:id="359" w:author="danicasinos6@gmail.com" w:date="2022-06-01T16:24:00Z">
        <w:r>
          <w:rPr>
            <w:rFonts w:ascii="Arial" w:hAnsi="Arial" w:cs="Arial"/>
            <w:sz w:val="24"/>
            <w:szCs w:val="24"/>
          </w:rPr>
          <w:t>Exceptuando en el inico de sesión y registro,</w:t>
        </w:r>
      </w:ins>
      <w:ins w:id="360" w:author="danicasinos6@gmail.com" w:date="2022-06-01T16:27:00Z">
        <w:r>
          <w:rPr>
            <w:rFonts w:ascii="Arial" w:hAnsi="Arial" w:cs="Arial"/>
            <w:sz w:val="24"/>
            <w:szCs w:val="24"/>
          </w:rPr>
          <w:t xml:space="preserve"> en la parte superior</w:t>
        </w:r>
      </w:ins>
      <w:ins w:id="361" w:author="danicasinos6@gmail.com" w:date="2022-06-01T16:24:00Z">
        <w:r>
          <w:rPr>
            <w:rFonts w:ascii="Arial" w:hAnsi="Arial" w:cs="Arial"/>
            <w:sz w:val="24"/>
            <w:szCs w:val="24"/>
          </w:rPr>
          <w:t xml:space="preserve"> tendremos una barra de navegación por la que podremos navegar entre los distintos apartados de la </w:t>
        </w:r>
        <w:proofErr w:type="gramStart"/>
        <w:r>
          <w:rPr>
            <w:rFonts w:ascii="Arial" w:hAnsi="Arial" w:cs="Arial"/>
            <w:sz w:val="24"/>
            <w:szCs w:val="24"/>
          </w:rPr>
          <w:t>web</w:t>
        </w:r>
      </w:ins>
      <w:ins w:id="362" w:author="danicasinos6@gmail.com" w:date="2022-06-01T16:25:00Z">
        <w:r>
          <w:rPr>
            <w:rFonts w:ascii="Arial" w:hAnsi="Arial" w:cs="Arial"/>
            <w:sz w:val="24"/>
            <w:szCs w:val="24"/>
          </w:rPr>
          <w:t>.</w:t>
        </w:r>
      </w:ins>
      <w:ins w:id="363" w:author="danicasinos6@gmail.com" w:date="2022-06-01T17:26:00Z">
        <w:r w:rsidR="00B705DF" w:rsidRPr="00B705DF">
          <w:rPr>
            <w:rFonts w:ascii="Arial" w:hAnsi="Arial" w:cs="Arial"/>
            <w:b/>
            <w:bCs/>
            <w:sz w:val="24"/>
            <w:szCs w:val="24"/>
            <w:rPrChange w:id="364" w:author="danicasinos6@gmail.com" w:date="2022-06-01T17:26:00Z">
              <w:rPr>
                <w:rFonts w:ascii="Arial" w:hAnsi="Arial" w:cs="Arial"/>
                <w:sz w:val="24"/>
                <w:szCs w:val="24"/>
              </w:rPr>
            </w:rPrChange>
          </w:rPr>
          <w:t>(</w:t>
        </w:r>
        <w:proofErr w:type="gramEnd"/>
        <w:r w:rsidR="00B705DF" w:rsidRPr="00B705DF">
          <w:rPr>
            <w:rFonts w:ascii="Arial" w:hAnsi="Arial" w:cs="Arial"/>
            <w:b/>
            <w:bCs/>
            <w:sz w:val="24"/>
            <w:szCs w:val="24"/>
            <w:rPrChange w:id="365" w:author="danicasinos6@gmail.com" w:date="2022-06-01T17:26:00Z">
              <w:rPr>
                <w:rFonts w:ascii="Arial" w:hAnsi="Arial" w:cs="Arial"/>
                <w:sz w:val="24"/>
                <w:szCs w:val="24"/>
              </w:rPr>
            </w:rPrChange>
          </w:rPr>
          <w:t>1)</w:t>
        </w:r>
      </w:ins>
      <w:r w:rsidR="00053A1D" w:rsidRPr="00053A1D">
        <w:rPr>
          <w:noProof/>
        </w:rPr>
        <w:t xml:space="preserve"> </w:t>
      </w:r>
    </w:p>
    <w:p w14:paraId="07A6B7C1" w14:textId="2B69DB27" w:rsidR="00F12D80" w:rsidRPr="00B705DF" w:rsidRDefault="00F12D80" w:rsidP="00F12D80">
      <w:pPr>
        <w:shd w:val="clear" w:color="auto" w:fill="FFFFFF" w:themeFill="background1"/>
        <w:rPr>
          <w:ins w:id="366" w:author="danicasinos6@gmail.com" w:date="2022-06-01T16:26:00Z"/>
          <w:rFonts w:ascii="Arial" w:hAnsi="Arial" w:cs="Arial"/>
          <w:sz w:val="28"/>
          <w:szCs w:val="28"/>
          <w:rPrChange w:id="367" w:author="danicasinos6@gmail.com" w:date="2022-06-01T17:26:00Z">
            <w:rPr>
              <w:ins w:id="368" w:author="danicasinos6@gmail.com" w:date="2022-06-01T16:26:00Z"/>
              <w:rFonts w:ascii="Arial" w:hAnsi="Arial" w:cs="Arial"/>
              <w:sz w:val="24"/>
              <w:szCs w:val="24"/>
            </w:rPr>
          </w:rPrChange>
        </w:rPr>
      </w:pPr>
      <w:ins w:id="369" w:author="danicasinos6@gmail.com" w:date="2022-06-01T16:25:00Z">
        <w:r>
          <w:rPr>
            <w:rFonts w:ascii="Arial" w:hAnsi="Arial" w:cs="Arial"/>
            <w:sz w:val="24"/>
            <w:szCs w:val="24"/>
          </w:rPr>
          <w:t xml:space="preserve">Si clickamos el logo, iremos a la página de </w:t>
        </w:r>
        <w:proofErr w:type="gramStart"/>
        <w:r>
          <w:rPr>
            <w:rFonts w:ascii="Arial" w:hAnsi="Arial" w:cs="Arial"/>
            <w:sz w:val="24"/>
            <w:szCs w:val="24"/>
          </w:rPr>
          <w:t>inicio</w:t>
        </w:r>
      </w:ins>
      <w:ins w:id="370" w:author="danicasinos6@gmail.com" w:date="2022-06-01T17:26:00Z">
        <w:r w:rsidR="00B705DF" w:rsidRPr="00B705DF">
          <w:rPr>
            <w:rFonts w:ascii="Arial" w:hAnsi="Arial" w:cs="Arial"/>
            <w:b/>
            <w:bCs/>
            <w:sz w:val="24"/>
            <w:szCs w:val="24"/>
            <w:rPrChange w:id="371" w:author="danicasinos6@gmail.com" w:date="2022-06-01T17:26:00Z">
              <w:rPr>
                <w:rFonts w:ascii="Arial" w:hAnsi="Arial" w:cs="Arial"/>
                <w:sz w:val="24"/>
                <w:szCs w:val="24"/>
              </w:rPr>
            </w:rPrChange>
          </w:rPr>
          <w:t>(</w:t>
        </w:r>
        <w:proofErr w:type="gramEnd"/>
        <w:r w:rsidR="00B705DF" w:rsidRPr="00B705DF">
          <w:rPr>
            <w:rFonts w:ascii="Arial" w:hAnsi="Arial" w:cs="Arial"/>
            <w:b/>
            <w:bCs/>
            <w:sz w:val="24"/>
            <w:szCs w:val="24"/>
            <w:rPrChange w:id="372" w:author="danicasinos6@gmail.com" w:date="2022-06-01T17:26:00Z">
              <w:rPr>
                <w:rFonts w:ascii="Arial" w:hAnsi="Arial" w:cs="Arial"/>
                <w:sz w:val="24"/>
                <w:szCs w:val="24"/>
              </w:rPr>
            </w:rPrChange>
          </w:rPr>
          <w:t>2)</w:t>
        </w:r>
      </w:ins>
    </w:p>
    <w:p w14:paraId="55799096" w14:textId="446FBF58" w:rsidR="00F12D80" w:rsidRDefault="00053A1D" w:rsidP="00F12D80">
      <w:pPr>
        <w:shd w:val="clear" w:color="auto" w:fill="FFFFFF" w:themeFill="background1"/>
        <w:rPr>
          <w:ins w:id="373" w:author="danicasinos6@gmail.com" w:date="2022-06-01T17:29:00Z"/>
          <w:rFonts w:ascii="Arial" w:hAnsi="Arial" w:cs="Arial"/>
          <w:b/>
          <w:bCs/>
          <w:sz w:val="24"/>
          <w:szCs w:val="24"/>
        </w:rPr>
      </w:pPr>
      <w:ins w:id="374" w:author="danicasinos6@gmail.com" w:date="2022-06-01T17:37:00Z">
        <w:r>
          <w:rPr>
            <w:noProof/>
          </w:rPr>
          <mc:AlternateContent>
            <mc:Choice Requires="wps">
              <w:drawing>
                <wp:anchor distT="45720" distB="45720" distL="114300" distR="114300" simplePos="0" relativeHeight="251783680" behindDoc="0" locked="0" layoutInCell="1" allowOverlap="1" wp14:anchorId="0CAE8A6A" wp14:editId="3557A4B7">
                  <wp:simplePos x="0" y="0"/>
                  <wp:positionH relativeFrom="margin">
                    <wp:posOffset>2755337</wp:posOffset>
                  </wp:positionH>
                  <wp:positionV relativeFrom="margin">
                    <wp:posOffset>2444857</wp:posOffset>
                  </wp:positionV>
                  <wp:extent cx="263525" cy="251460"/>
                  <wp:effectExtent l="10160" t="12065" r="12065" b="12700"/>
                  <wp:wrapNone/>
                  <wp:docPr id="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251460"/>
                          </a:xfrm>
                          <a:prstGeom prst="rect">
                            <a:avLst/>
                          </a:prstGeom>
                          <a:solidFill>
                            <a:srgbClr val="FFFFFF"/>
                          </a:solidFill>
                          <a:ln w="9525">
                            <a:solidFill>
                              <a:srgbClr val="000000"/>
                            </a:solidFill>
                            <a:miter lim="800000"/>
                            <a:headEnd/>
                            <a:tailEnd/>
                          </a:ln>
                        </wps:spPr>
                        <wps:txbx>
                          <w:txbxContent>
                            <w:p w14:paraId="60BA9125" w14:textId="011C330B" w:rsidR="00930A39" w:rsidRDefault="00930A39" w:rsidP="00930A39">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CAE8A6A" id="_x0000_t202" coordsize="21600,21600" o:spt="202" path="m,l,21600r21600,l21600,xe">
                  <v:stroke joinstyle="miter"/>
                  <v:path gradientshapeok="t" o:connecttype="rect"/>
                </v:shapetype>
                <v:shape id="Cuadro de texto 2" o:spid="_x0000_s1026" type="#_x0000_t202" style="position:absolute;left:0;text-align:left;margin-left:216.95pt;margin-top:192.5pt;width:20.75pt;height:19.8pt;z-index:25178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">
                  <v:textbox>
                    <w:txbxContent>
                      <w:p w14:paraId="60BA9125" w14:textId="011C330B" w:rsidR="00930A39" w:rsidRDefault="00930A39" w:rsidP="00930A39">
                        <w:r>
                          <w:t>1</w:t>
                        </w:r>
                      </w:p>
                    </w:txbxContent>
                  </v:textbox>
                  <w10:wrap anchorx="margin" anchory="margin"/>
                </v:shape>
              </w:pict>
            </mc:Fallback>
          </mc:AlternateContent>
        </w:r>
        <w:r>
          <w:rPr>
            <w:noProof/>
          </w:rPr>
          <mc:AlternateContent>
            <mc:Choice Requires="wps">
              <w:drawing>
                <wp:anchor distT="45720" distB="45720" distL="114300" distR="114300" simplePos="0" relativeHeight="251781632" behindDoc="0" locked="0" layoutInCell="1" allowOverlap="1" wp14:anchorId="15CFE0B0" wp14:editId="02EC95E1">
                  <wp:simplePos x="0" y="0"/>
                  <wp:positionH relativeFrom="margin">
                    <wp:posOffset>357265</wp:posOffset>
                  </wp:positionH>
                  <wp:positionV relativeFrom="margin">
                    <wp:posOffset>2487571</wp:posOffset>
                  </wp:positionV>
                  <wp:extent cx="263525" cy="251460"/>
                  <wp:effectExtent l="10160" t="12065" r="12065" b="12700"/>
                  <wp:wrapNone/>
                  <wp:docPr id="3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251460"/>
                          </a:xfrm>
                          <a:prstGeom prst="rect">
                            <a:avLst/>
                          </a:prstGeom>
                          <a:solidFill>
                            <a:srgbClr val="FFFFFF"/>
                          </a:solidFill>
                          <a:ln w="9525">
                            <a:solidFill>
                              <a:srgbClr val="000000"/>
                            </a:solidFill>
                            <a:miter lim="800000"/>
                            <a:headEnd/>
                            <a:tailEnd/>
                          </a:ln>
                        </wps:spPr>
                        <wps:txbx>
                          <w:txbxContent>
                            <w:p w14:paraId="7E5A0194" w14:textId="4D5684C5" w:rsidR="00930A39" w:rsidRDefault="00053A1D" w:rsidP="00930A39">
                              <w: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CFE0B0" id="_x0000_s1027" type="#_x0000_t202" style="position:absolute;left:0;text-align:left;margin-left:28.15pt;margin-top:195.85pt;width:20.75pt;height:19.8pt;z-index:251781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">
                  <v:textbox>
                    <w:txbxContent>
                      <w:p w14:paraId="7E5A0194" w14:textId="4D5684C5" w:rsidR="00930A39" w:rsidRDefault="00053A1D" w:rsidP="00930A39">
                        <w:r>
                          <w:t>2</w:t>
                        </w:r>
                      </w:p>
                    </w:txbxContent>
                  </v:textbox>
                  <w10:wrap anchorx="margin" anchory="margin"/>
                </v:shape>
              </w:pict>
            </mc:Fallback>
          </mc:AlternateContent>
        </w:r>
      </w:ins>
      <w:ins w:id="375" w:author="danicasinos6@gmail.com" w:date="2022-06-01T16:26:00Z">
        <w:r w:rsidR="00F12D80">
          <w:rPr>
            <w:rFonts w:ascii="Arial" w:hAnsi="Arial" w:cs="Arial"/>
            <w:sz w:val="24"/>
            <w:szCs w:val="24"/>
          </w:rPr>
          <w:t xml:space="preserve">Si clickamos el boton de la derecha, se cerrará sesión y nos redirigirá a la página </w:t>
        </w:r>
        <w:proofErr w:type="gramStart"/>
        <w:r w:rsidR="00F12D80">
          <w:rPr>
            <w:rFonts w:ascii="Arial" w:hAnsi="Arial" w:cs="Arial"/>
            <w:sz w:val="24"/>
            <w:szCs w:val="24"/>
          </w:rPr>
          <w:t>inicio</w:t>
        </w:r>
      </w:ins>
      <w:ins w:id="376" w:author="danicasinos6@gmail.com" w:date="2022-06-01T17:26:00Z">
        <w:r w:rsidR="00B705DF" w:rsidRPr="00B705DF">
          <w:rPr>
            <w:rFonts w:ascii="Arial" w:hAnsi="Arial" w:cs="Arial"/>
            <w:b/>
            <w:bCs/>
            <w:sz w:val="24"/>
            <w:szCs w:val="24"/>
            <w:rPrChange w:id="377" w:author="danicasinos6@gmail.com" w:date="2022-06-01T17:26:00Z">
              <w:rPr>
                <w:rFonts w:ascii="Arial" w:hAnsi="Arial" w:cs="Arial"/>
                <w:sz w:val="24"/>
                <w:szCs w:val="24"/>
              </w:rPr>
            </w:rPrChange>
          </w:rPr>
          <w:t>(</w:t>
        </w:r>
        <w:proofErr w:type="gramEnd"/>
        <w:r w:rsidR="00B705DF" w:rsidRPr="00B705DF">
          <w:rPr>
            <w:rFonts w:ascii="Arial" w:hAnsi="Arial" w:cs="Arial"/>
            <w:b/>
            <w:bCs/>
            <w:sz w:val="24"/>
            <w:szCs w:val="24"/>
            <w:rPrChange w:id="378" w:author="danicasinos6@gmail.com" w:date="2022-06-01T17:26:00Z">
              <w:rPr>
                <w:rFonts w:ascii="Arial" w:hAnsi="Arial" w:cs="Arial"/>
                <w:sz w:val="24"/>
                <w:szCs w:val="24"/>
              </w:rPr>
            </w:rPrChange>
          </w:rPr>
          <w:t>3)</w:t>
        </w:r>
      </w:ins>
    </w:p>
    <w:p w14:paraId="2B1F4C71" w14:textId="6B2AA714" w:rsidR="00930A39" w:rsidRDefault="00053A1D" w:rsidP="00F12D80">
      <w:pPr>
        <w:shd w:val="clear" w:color="auto" w:fill="FFFFFF" w:themeFill="background1"/>
        <w:rPr>
          <w:rFonts w:ascii="Arial" w:hAnsi="Arial" w:cs="Arial"/>
          <w:sz w:val="24"/>
          <w:szCs w:val="24"/>
        </w:rPr>
      </w:pPr>
      <w:r>
        <w:rPr>
          <w:noProof/>
        </w:rPr>
        <mc:AlternateContent>
          <mc:Choice Requires="wps">
            <w:drawing>
              <wp:anchor distT="0" distB="0" distL="114300" distR="114300" simplePos="0" relativeHeight="251786752" behindDoc="0" locked="0" layoutInCell="1" allowOverlap="1" wp14:anchorId="5E5890C4" wp14:editId="31555270">
                <wp:simplePos x="0" y="0"/>
                <wp:positionH relativeFrom="column">
                  <wp:posOffset>5189819</wp:posOffset>
                </wp:positionH>
                <wp:positionV relativeFrom="paragraph">
                  <wp:posOffset>290962</wp:posOffset>
                </wp:positionV>
                <wp:extent cx="0" cy="336430"/>
                <wp:effectExtent l="76200" t="0" r="76200" b="64135"/>
                <wp:wrapNone/>
                <wp:docPr id="348" name="Conector recto de flecha 348"/>
                <wp:cNvGraphicFramePr/>
                <a:graphic xmlns:a="http://schemas.openxmlformats.org/drawingml/2006/main">
                  <a:graphicData uri="http://schemas.microsoft.com/office/word/2010/wordprocessingShape">
                    <wps:wsp>
                      <wps:cNvCnPr/>
                      <wps:spPr>
                        <a:xfrm>
                          <a:off x="0" y="0"/>
                          <a:ext cx="0" cy="336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77D7E7D" id="_x0000_t32" coordsize="21600,21600" o:spt="32" o:oned="t" path="m,l21600,21600e" filled="f">
                <v:path arrowok="t" fillok="f" o:connecttype="none"/>
                <o:lock v:ext="edit" shapetype="t"/>
              </v:shapetype>
              <v:shape id="Conector recto de flecha 348" o:spid="_x0000_s1026" type="#_x0000_t32" style="position:absolute;margin-left:408.65pt;margin-top:22.9pt;width:0;height:26.5pt;z-index:25178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" strokecolor="black [3200]" strokeweight=".5pt">
                <v:stroke endarrow="block" joinstyle="miter"/>
              </v:shape>
            </w:pict>
          </mc:Fallback>
        </mc:AlternateContent>
      </w:r>
      <w:r>
        <w:rPr>
          <w:noProof/>
        </w:rPr>
        <mc:AlternateContent>
          <mc:Choice Requires="wps">
            <w:drawing>
              <wp:anchor distT="0" distB="0" distL="114300" distR="114300" simplePos="0" relativeHeight="251785728" behindDoc="0" locked="0" layoutInCell="1" allowOverlap="1" wp14:anchorId="60F3D9E2" wp14:editId="3D091C79">
                <wp:simplePos x="0" y="0"/>
                <wp:positionH relativeFrom="column">
                  <wp:posOffset>2886566</wp:posOffset>
                </wp:positionH>
                <wp:positionV relativeFrom="paragraph">
                  <wp:posOffset>204698</wp:posOffset>
                </wp:positionV>
                <wp:extent cx="8627" cy="293298"/>
                <wp:effectExtent l="38100" t="0" r="67945" b="50165"/>
                <wp:wrapNone/>
                <wp:docPr id="347" name="Conector recto de flecha 347"/>
                <wp:cNvGraphicFramePr/>
                <a:graphic xmlns:a="http://schemas.openxmlformats.org/drawingml/2006/main">
                  <a:graphicData uri="http://schemas.microsoft.com/office/word/2010/wordprocessingShape">
                    <wps:wsp>
                      <wps:cNvCnPr/>
                      <wps:spPr>
                        <a:xfrm>
                          <a:off x="0" y="0"/>
                          <a:ext cx="8627" cy="2932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BAF526" id="Conector recto de flecha 347" o:spid="_x0000_s1026" type="#_x0000_t32" style="position:absolute;margin-left:227.3pt;margin-top:16.1pt;width:.7pt;height:23.1pt;z-index:25178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" strokecolor="black [3200]" strokeweight=".5pt">
                <v:stroke endarrow="block" joinstyle="miter"/>
              </v:shape>
            </w:pict>
          </mc:Fallback>
        </mc:AlternateContent>
      </w:r>
      <w:r>
        <w:rPr>
          <w:noProof/>
        </w:rPr>
        <mc:AlternateContent>
          <mc:Choice Requires="wps">
            <w:drawing>
              <wp:anchor distT="0" distB="0" distL="114300" distR="114300" simplePos="0" relativeHeight="251784704" behindDoc="0" locked="0" layoutInCell="1" allowOverlap="1" wp14:anchorId="793327CB" wp14:editId="75FF8959">
                <wp:simplePos x="0" y="0"/>
                <wp:positionH relativeFrom="column">
                  <wp:posOffset>505676</wp:posOffset>
                </wp:positionH>
                <wp:positionV relativeFrom="paragraph">
                  <wp:posOffset>239203</wp:posOffset>
                </wp:positionV>
                <wp:extent cx="0" cy="353683"/>
                <wp:effectExtent l="76200" t="0" r="76200" b="66040"/>
                <wp:wrapNone/>
                <wp:docPr id="346" name="Conector recto de flecha 346"/>
                <wp:cNvGraphicFramePr/>
                <a:graphic xmlns:a="http://schemas.openxmlformats.org/drawingml/2006/main">
                  <a:graphicData uri="http://schemas.microsoft.com/office/word/2010/wordprocessingShape">
                    <wps:wsp>
                      <wps:cNvCnPr/>
                      <wps:spPr>
                        <a:xfrm>
                          <a:off x="0" y="0"/>
                          <a:ext cx="0" cy="3536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B71A9D" id="Conector recto de flecha 346" o:spid="_x0000_s1026" type="#_x0000_t32" style="position:absolute;margin-left:39.8pt;margin-top:18.85pt;width:0;height:27.85pt;z-index:25178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" strokecolor="black [3200]" strokeweight=".5pt">
                <v:stroke endarrow="block" joinstyle="miter"/>
              </v:shape>
            </w:pict>
          </mc:Fallback>
        </mc:AlternateContent>
      </w:r>
      <w:ins w:id="379" w:author="danicasinos6@gmail.com" w:date="2022-06-01T17:37:00Z">
        <w:r>
          <w:rPr>
            <w:noProof/>
          </w:rPr>
          <mc:AlternateContent>
            <mc:Choice Requires="wps">
              <w:drawing>
                <wp:anchor distT="45720" distB="45720" distL="114300" distR="114300" simplePos="0" relativeHeight="251779584" behindDoc="0" locked="0" layoutInCell="1" allowOverlap="1" wp14:anchorId="4F5C1ECB" wp14:editId="256BA00F">
                  <wp:simplePos x="0" y="0"/>
                  <wp:positionH relativeFrom="margin">
                    <wp:posOffset>5029200</wp:posOffset>
                  </wp:positionH>
                  <wp:positionV relativeFrom="margin">
                    <wp:posOffset>2530523</wp:posOffset>
                  </wp:positionV>
                  <wp:extent cx="263525" cy="251460"/>
                  <wp:effectExtent l="10160" t="12065" r="12065" b="12700"/>
                  <wp:wrapNone/>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251460"/>
                          </a:xfrm>
                          <a:prstGeom prst="rect">
                            <a:avLst/>
                          </a:prstGeom>
                          <a:solidFill>
                            <a:srgbClr val="FFFFFF"/>
                          </a:solidFill>
                          <a:ln w="9525">
                            <a:solidFill>
                              <a:srgbClr val="000000"/>
                            </a:solidFill>
                            <a:miter lim="800000"/>
                            <a:headEnd/>
                            <a:tailEnd/>
                          </a:ln>
                        </wps:spPr>
                        <wps:txbx>
                          <w:txbxContent>
                            <w:p w14:paraId="4167C8D5" w14:textId="73D857F5" w:rsidR="00930A39" w:rsidRDefault="00053A1D" w:rsidP="00930A39">
                              <w:r>
                                <w:t>3</w:t>
                              </w:r>
                            </w:p>
                            <w:p w14:paraId="4DB34BD6" w14:textId="77777777" w:rsidR="00053A1D" w:rsidRDefault="00053A1D" w:rsidP="00930A3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F5C1ECB" id="_x0000_s1028" type="#_x0000_t202" style="position:absolute;left:0;text-align:left;margin-left:396pt;margin-top:199.25pt;width:20.75pt;height:19.8pt;z-index:25177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">
                  <v:textbox>
                    <w:txbxContent>
                      <w:p w14:paraId="4167C8D5" w14:textId="73D857F5" w:rsidR="00930A39" w:rsidRDefault="00053A1D" w:rsidP="00930A39">
                        <w:r>
                          <w:t>3</w:t>
                        </w:r>
                      </w:p>
                      <w:p w14:paraId="4DB34BD6" w14:textId="77777777" w:rsidR="00053A1D" w:rsidRDefault="00053A1D" w:rsidP="00930A39"/>
                    </w:txbxContent>
                  </v:textbox>
                  <w10:wrap anchorx="margin" anchory="margin"/>
                </v:shape>
              </w:pict>
            </mc:Fallback>
          </mc:AlternateContent>
        </w:r>
      </w:ins>
      <w:ins w:id="380" w:author="danicasinos6@gmail.com" w:date="2022-06-01T17:30:00Z">
        <w:r w:rsidR="00930A39">
          <w:rPr>
            <w:rFonts w:ascii="Arial" w:hAnsi="Arial" w:cs="Arial"/>
            <w:noProof/>
            <w:sz w:val="24"/>
            <w:szCs w:val="24"/>
          </w:rPr>
          <mc:AlternateContent>
            <mc:Choice Requires="wps">
              <w:drawing>
                <wp:anchor distT="0" distB="0" distL="114300" distR="114300" simplePos="0" relativeHeight="251662848" behindDoc="0" locked="0" layoutInCell="1" allowOverlap="1" wp14:anchorId="5412710E" wp14:editId="68F6E56D">
                  <wp:simplePos x="0" y="0"/>
                  <wp:positionH relativeFrom="column">
                    <wp:posOffset>485403</wp:posOffset>
                  </wp:positionH>
                  <wp:positionV relativeFrom="paragraph">
                    <wp:posOffset>738660</wp:posOffset>
                  </wp:positionV>
                  <wp:extent cx="0" cy="248920"/>
                  <wp:effectExtent l="60960" t="8255" r="53340" b="19050"/>
                  <wp:wrapNone/>
                  <wp:docPr id="284"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892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179494" id="AutoShape 8" o:spid="_x0000_s1026" type="#_x0000_t32" style="position:absolute;margin-left:38.2pt;margin-top:58.15pt;width:0;height:19.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">
                  <v:stroke endarrow="block"/>
                </v:shape>
              </w:pict>
            </mc:Fallback>
          </mc:AlternateContent>
        </w:r>
      </w:ins>
    </w:p>
    <w:p w14:paraId="47ED9A47" w14:textId="2057F622" w:rsidR="00B705DF" w:rsidRDefault="00053A1D" w:rsidP="00F12D80">
      <w:pPr>
        <w:shd w:val="clear" w:color="auto" w:fill="FFFFFF" w:themeFill="background1"/>
        <w:rPr>
          <w:ins w:id="381" w:author="danicasinos6@gmail.com" w:date="2022-06-01T16:25:00Z"/>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3872" behindDoc="0" locked="0" layoutInCell="1" allowOverlap="1" wp14:anchorId="78612BDD" wp14:editId="5B4F170E">
                <wp:simplePos x="0" y="0"/>
                <wp:positionH relativeFrom="column">
                  <wp:posOffset>816071</wp:posOffset>
                </wp:positionH>
                <wp:positionV relativeFrom="paragraph">
                  <wp:posOffset>202745</wp:posOffset>
                </wp:positionV>
                <wp:extent cx="3959860" cy="528320"/>
                <wp:effectExtent l="0" t="0" r="21590" b="24130"/>
                <wp:wrapNone/>
                <wp:docPr id="285"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9860" cy="52832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7913CA" id="Oval 9" o:spid="_x0000_s1026" style="position:absolute;margin-left:64.25pt;margin-top:15.95pt;width:311.8pt;height:41.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" filled="f"/>
            </w:pict>
          </mc:Fallback>
        </mc:AlternateContent>
      </w:r>
    </w:p>
    <w:p w14:paraId="04281774" w14:textId="15F62E39" w:rsidR="00F12D80" w:rsidRDefault="00F12D80" w:rsidP="00F12D80">
      <w:pPr>
        <w:shd w:val="clear" w:color="auto" w:fill="FFFFFF" w:themeFill="background1"/>
        <w:rPr>
          <w:ins w:id="382" w:author="danicasinos6@gmail.com" w:date="2022-06-01T16:25:00Z"/>
          <w:rFonts w:ascii="Arial" w:hAnsi="Arial" w:cs="Arial"/>
          <w:sz w:val="24"/>
          <w:szCs w:val="24"/>
        </w:rPr>
      </w:pPr>
      <w:ins w:id="383" w:author="danicasinos6@gmail.com" w:date="2022-06-01T16:25:00Z">
        <w:r>
          <w:rPr>
            <w:noProof/>
          </w:rPr>
          <w:drawing>
            <wp:inline distT="0" distB="0" distL="0" distR="0" wp14:anchorId="35364447" wp14:editId="7743D503">
              <wp:extent cx="5758815" cy="29146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8815" cy="291465"/>
                      </a:xfrm>
                      <a:prstGeom prst="rect">
                        <a:avLst/>
                      </a:prstGeom>
                    </pic:spPr>
                  </pic:pic>
                </a:graphicData>
              </a:graphic>
            </wp:inline>
          </w:drawing>
        </w:r>
      </w:ins>
    </w:p>
    <w:p w14:paraId="1DA0907F" w14:textId="39D5A73A" w:rsidR="00F12D80" w:rsidRPr="00B705DF" w:rsidRDefault="004D2F3B">
      <w:pPr>
        <w:shd w:val="clear" w:color="auto" w:fill="FFFFFF" w:themeFill="background1"/>
        <w:jc w:val="center"/>
        <w:rPr>
          <w:ins w:id="384" w:author="danicasinos6@gmail.com" w:date="2022-06-01T16:27:00Z"/>
          <w:rStyle w:val="nfasissutil"/>
          <w:rPrChange w:id="385" w:author="danicasinos6@gmail.com" w:date="2022-06-01T17:28:00Z">
            <w:rPr>
              <w:ins w:id="386" w:author="danicasinos6@gmail.com" w:date="2022-06-01T16:27:00Z"/>
              <w:rFonts w:ascii="Arial" w:hAnsi="Arial" w:cs="Arial"/>
              <w:sz w:val="24"/>
              <w:szCs w:val="24"/>
            </w:rPr>
          </w:rPrChange>
        </w:rPr>
        <w:pPrChange w:id="387" w:author="danicasinos6@gmail.com" w:date="2022-06-01T17:28:00Z">
          <w:pPr>
            <w:shd w:val="clear" w:color="auto" w:fill="FFFFFF" w:themeFill="background1"/>
          </w:pPr>
        </w:pPrChange>
      </w:pPr>
      <w:r>
        <w:rPr>
          <w:rStyle w:val="nfasissutil"/>
        </w:rPr>
        <w:t>1</w:t>
      </w:r>
      <w:r w:rsidR="00A7563D">
        <w:rPr>
          <w:rStyle w:val="nfasissutil"/>
        </w:rPr>
        <w:t>6</w:t>
      </w:r>
      <w:r>
        <w:rPr>
          <w:rStyle w:val="nfasissutil"/>
        </w:rPr>
        <w:t xml:space="preserve">. </w:t>
      </w:r>
      <w:ins w:id="388" w:author="danicasinos6@gmail.com" w:date="2022-06-01T17:28:00Z">
        <w:r w:rsidR="00B705DF">
          <w:rPr>
            <w:rStyle w:val="nfasissutil"/>
          </w:rPr>
          <w:t>Barra de navegación</w:t>
        </w:r>
      </w:ins>
    </w:p>
    <w:p w14:paraId="12476188" w14:textId="238B4CEB" w:rsidR="00F12D80" w:rsidRDefault="00F12D80" w:rsidP="00F12D80">
      <w:pPr>
        <w:shd w:val="clear" w:color="auto" w:fill="FFFFFF" w:themeFill="background1"/>
        <w:rPr>
          <w:ins w:id="389" w:author="danicasinos6@gmail.com" w:date="2022-06-01T16:27:00Z"/>
          <w:rFonts w:ascii="Arial" w:hAnsi="Arial" w:cs="Arial"/>
          <w:sz w:val="24"/>
          <w:szCs w:val="24"/>
        </w:rPr>
      </w:pPr>
      <w:ins w:id="390" w:author="danicasinos6@gmail.com" w:date="2022-06-01T16:25:00Z">
        <w:r>
          <w:rPr>
            <w:rFonts w:ascii="Arial" w:hAnsi="Arial" w:cs="Arial"/>
            <w:sz w:val="24"/>
            <w:szCs w:val="24"/>
          </w:rPr>
          <w:t xml:space="preserve">En caso de haber accedido sin iniciar sesión, </w:t>
        </w:r>
      </w:ins>
      <w:ins w:id="391" w:author="danicasinos6@gmail.com" w:date="2022-06-01T16:26:00Z">
        <w:r>
          <w:rPr>
            <w:rFonts w:ascii="Arial" w:hAnsi="Arial" w:cs="Arial"/>
            <w:sz w:val="24"/>
            <w:szCs w:val="24"/>
          </w:rPr>
          <w:t>el boton de logout se sustituirá por un icono de usuario, que nos informa de que no hemos iniciado</w:t>
        </w:r>
      </w:ins>
      <w:ins w:id="392" w:author="danicasinos6@gmail.com" w:date="2022-06-01T16:27:00Z">
        <w:r>
          <w:rPr>
            <w:rFonts w:ascii="Arial" w:hAnsi="Arial" w:cs="Arial"/>
            <w:sz w:val="24"/>
            <w:szCs w:val="24"/>
          </w:rPr>
          <w:t xml:space="preserve"> </w:t>
        </w:r>
        <w:proofErr w:type="gramStart"/>
        <w:r>
          <w:rPr>
            <w:rFonts w:ascii="Arial" w:hAnsi="Arial" w:cs="Arial"/>
            <w:sz w:val="24"/>
            <w:szCs w:val="24"/>
          </w:rPr>
          <w:t>sesión.</w:t>
        </w:r>
      </w:ins>
      <w:ins w:id="393" w:author="danicasinos6@gmail.com" w:date="2022-06-01T17:26:00Z">
        <w:r w:rsidR="00B705DF" w:rsidRPr="00B705DF">
          <w:rPr>
            <w:rFonts w:ascii="Arial" w:hAnsi="Arial" w:cs="Arial"/>
            <w:b/>
            <w:bCs/>
            <w:sz w:val="24"/>
            <w:szCs w:val="24"/>
            <w:rPrChange w:id="394" w:author="danicasinos6@gmail.com" w:date="2022-06-01T17:27:00Z">
              <w:rPr>
                <w:rFonts w:ascii="Arial" w:hAnsi="Arial" w:cs="Arial"/>
                <w:sz w:val="24"/>
                <w:szCs w:val="24"/>
              </w:rPr>
            </w:rPrChange>
          </w:rPr>
          <w:t>(</w:t>
        </w:r>
        <w:proofErr w:type="gramEnd"/>
        <w:r w:rsidR="00B705DF" w:rsidRPr="00B705DF">
          <w:rPr>
            <w:rFonts w:ascii="Arial" w:hAnsi="Arial" w:cs="Arial"/>
            <w:b/>
            <w:bCs/>
            <w:sz w:val="24"/>
            <w:szCs w:val="24"/>
            <w:rPrChange w:id="395" w:author="danicasinos6@gmail.com" w:date="2022-06-01T17:27:00Z">
              <w:rPr>
                <w:rFonts w:ascii="Arial" w:hAnsi="Arial" w:cs="Arial"/>
                <w:sz w:val="24"/>
                <w:szCs w:val="24"/>
              </w:rPr>
            </w:rPrChange>
          </w:rPr>
          <w:t>3-4)</w:t>
        </w:r>
      </w:ins>
    </w:p>
    <w:p w14:paraId="41791DB7" w14:textId="597606AA" w:rsidR="00F12D80" w:rsidRDefault="00053A1D" w:rsidP="00F12D80">
      <w:pPr>
        <w:shd w:val="clear" w:color="auto" w:fill="FFFFFF" w:themeFill="background1"/>
        <w:rPr>
          <w:ins w:id="396" w:author="danicasinos6@gmail.com" w:date="2022-06-01T16:28:00Z"/>
          <w:rFonts w:ascii="Arial" w:hAnsi="Arial" w:cs="Arial"/>
          <w:sz w:val="24"/>
          <w:szCs w:val="24"/>
        </w:rPr>
      </w:pPr>
      <w:ins w:id="397" w:author="danicasinos6@gmail.com" w:date="2022-06-01T17:34:00Z">
        <w:r>
          <w:rPr>
            <w:rFonts w:ascii="Arial" w:hAnsi="Arial" w:cs="Arial"/>
            <w:noProof/>
            <w:sz w:val="24"/>
            <w:szCs w:val="24"/>
          </w:rPr>
          <mc:AlternateContent>
            <mc:Choice Requires="wps">
              <w:drawing>
                <wp:anchor distT="45720" distB="45720" distL="114300" distR="114300" simplePos="0" relativeHeight="251668992" behindDoc="0" locked="0" layoutInCell="1" allowOverlap="1" wp14:anchorId="24B8FA03" wp14:editId="6AEDD9E3">
                  <wp:simplePos x="0" y="0"/>
                  <wp:positionH relativeFrom="margin">
                    <wp:posOffset>3778597</wp:posOffset>
                  </wp:positionH>
                  <wp:positionV relativeFrom="margin">
                    <wp:posOffset>4664219</wp:posOffset>
                  </wp:positionV>
                  <wp:extent cx="263525" cy="251460"/>
                  <wp:effectExtent l="7620" t="6350" r="5080" b="8890"/>
                  <wp:wrapNone/>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251460"/>
                          </a:xfrm>
                          <a:prstGeom prst="rect">
                            <a:avLst/>
                          </a:prstGeom>
                          <a:solidFill>
                            <a:srgbClr val="FFFFFF"/>
                          </a:solidFill>
                          <a:ln w="9525">
                            <a:solidFill>
                              <a:srgbClr val="000000"/>
                            </a:solidFill>
                            <a:miter lim="800000"/>
                            <a:headEnd/>
                            <a:tailEnd/>
                          </a:ln>
                        </wps:spPr>
                        <wps:txbx>
                          <w:txbxContent>
                            <w:p w14:paraId="78EFEC28" w14:textId="0321B2A9" w:rsidR="00243A01" w:rsidRDefault="00243A01" w:rsidP="00243A01">
                              <w:pPr>
                                <w:rPr>
                                  <w:ins w:id="398" w:author="danicasinos6@gmail.com" w:date="2022-06-01T17:38:00Z"/>
                                </w:rPr>
                              </w:pPr>
                              <w:ins w:id="399" w:author="danicasinos6@gmail.com" w:date="2022-06-01T17:38:00Z">
                                <w:r>
                                  <w:t>4</w:t>
                                </w:r>
                              </w:ins>
                            </w:p>
                            <w:p w14:paraId="3ECFB391" w14:textId="77777777" w:rsidR="00243A01" w:rsidRDefault="00243A01" w:rsidP="00243A0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B8FA03" id="_x0000_s1029" type="#_x0000_t202" style="position:absolute;left:0;text-align:left;margin-left:297.55pt;margin-top:367.25pt;width:20.75pt;height:19.8pt;z-index:251668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">
                  <v:textbox>
                    <w:txbxContent>
                      <w:p w14:paraId="78EFEC28" w14:textId="0321B2A9" w:rsidR="00243A01" w:rsidRDefault="00243A01" w:rsidP="00243A01">
                        <w:pPr>
                          <w:rPr>
                            <w:ins w:id="400" w:author="danicasinos6@gmail.com" w:date="2022-06-01T17:38:00Z"/>
                          </w:rPr>
                        </w:pPr>
                        <w:ins w:id="401" w:author="danicasinos6@gmail.com" w:date="2022-06-01T17:38:00Z">
                          <w:r>
                            <w:t>4</w:t>
                          </w:r>
                        </w:ins>
                      </w:p>
                      <w:p w14:paraId="3ECFB391" w14:textId="77777777" w:rsidR="00243A01" w:rsidRDefault="00243A01" w:rsidP="00243A01"/>
                    </w:txbxContent>
                  </v:textbox>
                  <w10:wrap anchorx="margin" anchory="margin"/>
                </v:shape>
              </w:pict>
            </mc:Fallback>
          </mc:AlternateContent>
        </w:r>
      </w:ins>
      <w:ins w:id="402" w:author="danicasinos6@gmail.com" w:date="2022-06-01T16:27:00Z">
        <w:r w:rsidR="00F12D80">
          <w:rPr>
            <w:rFonts w:ascii="Arial" w:hAnsi="Arial" w:cs="Arial"/>
            <w:sz w:val="24"/>
            <w:szCs w:val="24"/>
          </w:rPr>
          <w:t>Si lo clickamos, nos redirigirá al inicio de sesión</w:t>
        </w:r>
      </w:ins>
    </w:p>
    <w:p w14:paraId="7DB0C21B" w14:textId="65571964" w:rsidR="009E22A3" w:rsidRDefault="00930A39" w:rsidP="009E22A3">
      <w:pPr>
        <w:shd w:val="clear" w:color="auto" w:fill="FFFFFF" w:themeFill="background1"/>
        <w:jc w:val="center"/>
        <w:rPr>
          <w:ins w:id="403" w:author="danicasinos6@gmail.com" w:date="2022-06-01T17:28:00Z"/>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9776" behindDoc="0" locked="0" layoutInCell="1" allowOverlap="1" wp14:anchorId="5412710E" wp14:editId="06A56E3F">
                <wp:simplePos x="0" y="0"/>
                <wp:positionH relativeFrom="column">
                  <wp:posOffset>3124200</wp:posOffset>
                </wp:positionH>
                <wp:positionV relativeFrom="paragraph">
                  <wp:posOffset>14605</wp:posOffset>
                </wp:positionV>
                <wp:extent cx="655955" cy="189865"/>
                <wp:effectExtent l="27940" t="5715" r="11430" b="61595"/>
                <wp:wrapNone/>
                <wp:docPr id="28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55955" cy="18986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446EAB" id="AutoShape 4" o:spid="_x0000_s1026" type="#_x0000_t32" style="position:absolute;margin-left:246pt;margin-top:1.15pt;width:51.65pt;height:14.95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">
                <v:stroke endarrow="block"/>
              </v:shape>
            </w:pict>
          </mc:Fallback>
        </mc:AlternateContent>
      </w:r>
      <w:ins w:id="404" w:author="danicasinos6@gmail.com" w:date="2022-06-01T16:28:00Z">
        <w:r w:rsidR="00F12D80">
          <w:rPr>
            <w:noProof/>
          </w:rPr>
          <w:drawing>
            <wp:inline distT="0" distB="0" distL="0" distR="0" wp14:anchorId="794C090A" wp14:editId="7503BEB0">
              <wp:extent cx="609600" cy="5143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9600" cy="514350"/>
                      </a:xfrm>
                      <a:prstGeom prst="rect">
                        <a:avLst/>
                      </a:prstGeom>
                    </pic:spPr>
                  </pic:pic>
                </a:graphicData>
              </a:graphic>
            </wp:inline>
          </w:drawing>
        </w:r>
      </w:ins>
    </w:p>
    <w:p w14:paraId="0A5F4237" w14:textId="4A0E3636" w:rsidR="00B705DF" w:rsidRPr="00B705DF" w:rsidRDefault="004D2F3B">
      <w:pPr>
        <w:shd w:val="clear" w:color="auto" w:fill="FFFFFF" w:themeFill="background1"/>
        <w:jc w:val="center"/>
        <w:rPr>
          <w:ins w:id="405" w:author="danicasinos6@gmail.com" w:date="2022-06-01T16:34:00Z"/>
          <w:rStyle w:val="nfasissutil"/>
          <w:rPrChange w:id="406" w:author="danicasinos6@gmail.com" w:date="2022-06-01T17:28:00Z">
            <w:rPr>
              <w:ins w:id="407" w:author="danicasinos6@gmail.com" w:date="2022-06-01T16:34:00Z"/>
              <w:rFonts w:ascii="Arial" w:hAnsi="Arial" w:cs="Arial"/>
              <w:sz w:val="24"/>
              <w:szCs w:val="24"/>
            </w:rPr>
          </w:rPrChange>
        </w:rPr>
        <w:pPrChange w:id="408" w:author="danicasinos6@gmail.com" w:date="2022-06-01T16:35:00Z">
          <w:pPr>
            <w:pStyle w:val="Prrafodelista"/>
            <w:shd w:val="clear" w:color="auto" w:fill="FFFFFF" w:themeFill="background1"/>
          </w:pPr>
        </w:pPrChange>
      </w:pPr>
      <w:r>
        <w:rPr>
          <w:rStyle w:val="nfasissutil"/>
        </w:rPr>
        <w:t>1</w:t>
      </w:r>
      <w:r w:rsidR="00A7563D">
        <w:rPr>
          <w:rStyle w:val="nfasissutil"/>
        </w:rPr>
        <w:t>7</w:t>
      </w:r>
      <w:r>
        <w:rPr>
          <w:rStyle w:val="nfasissutil"/>
        </w:rPr>
        <w:t xml:space="preserve">. </w:t>
      </w:r>
      <w:ins w:id="409" w:author="danicasinos6@gmail.com" w:date="2022-06-01T17:28:00Z">
        <w:r w:rsidR="00B705DF">
          <w:rPr>
            <w:rStyle w:val="nfasissutil"/>
          </w:rPr>
          <w:t>Botón de inicio de sesión</w:t>
        </w:r>
      </w:ins>
    </w:p>
    <w:p w14:paraId="011390BB" w14:textId="26891C5B" w:rsidR="009E22A3" w:rsidRDefault="009E22A3" w:rsidP="008C42F7">
      <w:pPr>
        <w:pStyle w:val="Prrafodelista"/>
        <w:numPr>
          <w:ilvl w:val="1"/>
          <w:numId w:val="26"/>
        </w:numPr>
        <w:shd w:val="clear" w:color="auto" w:fill="F4B083" w:themeFill="accent2" w:themeFillTint="99"/>
        <w:rPr>
          <w:ins w:id="410" w:author="danicasinos6@gmail.com" w:date="2022-06-01T16:34:00Z"/>
          <w:rFonts w:ascii="Arial" w:hAnsi="Arial" w:cs="Arial"/>
          <w:color w:val="FFFFFF" w:themeColor="background1"/>
          <w:sz w:val="32"/>
          <w:szCs w:val="32"/>
        </w:rPr>
      </w:pPr>
      <w:ins w:id="411" w:author="danicasinos6@gmail.com" w:date="2022-06-01T16:35:00Z">
        <w:r>
          <w:rPr>
            <w:rFonts w:ascii="Arial" w:hAnsi="Arial" w:cs="Arial"/>
            <w:color w:val="FFFFFF" w:themeColor="background1"/>
            <w:sz w:val="32"/>
            <w:szCs w:val="32"/>
          </w:rPr>
          <w:t>Tipos de usuarios</w:t>
        </w:r>
      </w:ins>
    </w:p>
    <w:p w14:paraId="4DDEF2A1" w14:textId="77777777" w:rsidR="009E22A3" w:rsidRDefault="009E22A3">
      <w:pPr>
        <w:pStyle w:val="Prrafodelista"/>
        <w:spacing w:after="0" w:line="240" w:lineRule="auto"/>
        <w:rPr>
          <w:ins w:id="412" w:author="danicasinos6@gmail.com" w:date="2022-06-01T16:35:00Z"/>
          <w:rFonts w:ascii="Arial" w:hAnsi="Arial" w:cs="Arial"/>
          <w:sz w:val="24"/>
          <w:szCs w:val="24"/>
        </w:rPr>
        <w:pPrChange w:id="413" w:author="danicasinos6@gmail.com" w:date="2022-06-01T16:35:00Z">
          <w:pPr>
            <w:pStyle w:val="Prrafodelista"/>
            <w:numPr>
              <w:numId w:val="7"/>
            </w:numPr>
            <w:spacing w:after="0" w:line="240" w:lineRule="auto"/>
            <w:ind w:hanging="360"/>
          </w:pPr>
        </w:pPrChange>
      </w:pPr>
    </w:p>
    <w:p w14:paraId="6981F124" w14:textId="0514E0B8" w:rsidR="00F12D80" w:rsidRDefault="009E22A3">
      <w:pPr>
        <w:pStyle w:val="Prrafodelista"/>
        <w:numPr>
          <w:ilvl w:val="0"/>
          <w:numId w:val="7"/>
        </w:numPr>
        <w:spacing w:after="0"/>
        <w:rPr>
          <w:ins w:id="414" w:author="danicasinos6@gmail.com" w:date="2022-06-01T16:35:00Z"/>
          <w:rFonts w:ascii="Arial" w:hAnsi="Arial" w:cs="Arial"/>
          <w:sz w:val="24"/>
          <w:szCs w:val="24"/>
        </w:rPr>
        <w:pPrChange w:id="415" w:author="danicasinos6@gmail.com" w:date="2022-06-01T16:37:00Z">
          <w:pPr>
            <w:pStyle w:val="Prrafodelista"/>
            <w:numPr>
              <w:numId w:val="7"/>
            </w:numPr>
            <w:spacing w:after="0" w:line="240" w:lineRule="auto"/>
            <w:ind w:hanging="360"/>
          </w:pPr>
        </w:pPrChange>
      </w:pPr>
      <w:ins w:id="416" w:author="danicasinos6@gmail.com" w:date="2022-06-01T16:35:00Z">
        <w:r>
          <w:rPr>
            <w:rFonts w:ascii="Arial" w:hAnsi="Arial" w:cs="Arial"/>
            <w:sz w:val="24"/>
            <w:szCs w:val="24"/>
          </w:rPr>
          <w:t>Super-</w:t>
        </w:r>
        <w:proofErr w:type="gramStart"/>
        <w:r>
          <w:rPr>
            <w:rFonts w:ascii="Arial" w:hAnsi="Arial" w:cs="Arial"/>
            <w:sz w:val="24"/>
            <w:szCs w:val="24"/>
          </w:rPr>
          <w:t>Admin :</w:t>
        </w:r>
        <w:proofErr w:type="gramEnd"/>
        <w:r>
          <w:rPr>
            <w:rFonts w:ascii="Arial" w:hAnsi="Arial" w:cs="Arial"/>
            <w:sz w:val="24"/>
            <w:szCs w:val="24"/>
          </w:rPr>
          <w:t xml:space="preserve"> Puede crear usuarios administrador</w:t>
        </w:r>
      </w:ins>
    </w:p>
    <w:p w14:paraId="0CFD9D55" w14:textId="1EBB7CC6" w:rsidR="009E22A3" w:rsidRDefault="009E22A3">
      <w:pPr>
        <w:pStyle w:val="Prrafodelista"/>
        <w:numPr>
          <w:ilvl w:val="0"/>
          <w:numId w:val="7"/>
        </w:numPr>
        <w:spacing w:after="0"/>
        <w:rPr>
          <w:ins w:id="417" w:author="danicasinos6@gmail.com" w:date="2022-06-01T16:35:00Z"/>
          <w:rFonts w:ascii="Arial" w:hAnsi="Arial" w:cs="Arial"/>
          <w:sz w:val="24"/>
          <w:szCs w:val="24"/>
        </w:rPr>
        <w:pPrChange w:id="418" w:author="danicasinos6@gmail.com" w:date="2022-06-01T16:37:00Z">
          <w:pPr>
            <w:pStyle w:val="Prrafodelista"/>
            <w:numPr>
              <w:numId w:val="7"/>
            </w:numPr>
            <w:spacing w:after="0" w:line="240" w:lineRule="auto"/>
            <w:ind w:hanging="360"/>
          </w:pPr>
        </w:pPrChange>
      </w:pPr>
      <w:proofErr w:type="gramStart"/>
      <w:ins w:id="419" w:author="danicasinos6@gmail.com" w:date="2022-06-01T16:35:00Z">
        <w:r>
          <w:rPr>
            <w:rFonts w:ascii="Arial" w:hAnsi="Arial" w:cs="Arial"/>
            <w:sz w:val="24"/>
            <w:szCs w:val="24"/>
          </w:rPr>
          <w:t>Admin :</w:t>
        </w:r>
        <w:proofErr w:type="gramEnd"/>
        <w:r>
          <w:rPr>
            <w:rFonts w:ascii="Arial" w:hAnsi="Arial" w:cs="Arial"/>
            <w:sz w:val="24"/>
            <w:szCs w:val="24"/>
          </w:rPr>
          <w:t xml:space="preserve"> Puede gestionar las noticias de inicio (Añadir y eliminar)</w:t>
        </w:r>
      </w:ins>
    </w:p>
    <w:p w14:paraId="19AE81D0" w14:textId="0235B7B2" w:rsidR="009E22A3" w:rsidRDefault="009E22A3">
      <w:pPr>
        <w:pStyle w:val="Prrafodelista"/>
        <w:numPr>
          <w:ilvl w:val="0"/>
          <w:numId w:val="7"/>
        </w:numPr>
        <w:spacing w:after="0"/>
        <w:rPr>
          <w:ins w:id="420" w:author="danicasinos6@gmail.com" w:date="2022-06-01T16:36:00Z"/>
          <w:rFonts w:ascii="Arial" w:hAnsi="Arial" w:cs="Arial"/>
          <w:sz w:val="24"/>
          <w:szCs w:val="24"/>
        </w:rPr>
        <w:pPrChange w:id="421" w:author="danicasinos6@gmail.com" w:date="2022-06-01T16:37:00Z">
          <w:pPr>
            <w:pStyle w:val="Prrafodelista"/>
            <w:numPr>
              <w:numId w:val="7"/>
            </w:numPr>
            <w:spacing w:after="0" w:line="240" w:lineRule="auto"/>
            <w:ind w:hanging="360"/>
          </w:pPr>
        </w:pPrChange>
      </w:pPr>
      <w:ins w:id="422" w:author="danicasinos6@gmail.com" w:date="2022-06-01T16:36:00Z">
        <w:r>
          <w:rPr>
            <w:rFonts w:ascii="Arial" w:hAnsi="Arial" w:cs="Arial"/>
            <w:sz w:val="24"/>
            <w:szCs w:val="24"/>
          </w:rPr>
          <w:t>Usuario: Acceso a todos los servicios de la página</w:t>
        </w:r>
      </w:ins>
    </w:p>
    <w:p w14:paraId="1E2C9966" w14:textId="5D2F1F2D" w:rsidR="00946A2B" w:rsidRDefault="009E22A3" w:rsidP="00946A2B">
      <w:pPr>
        <w:pStyle w:val="Prrafodelista"/>
        <w:numPr>
          <w:ilvl w:val="0"/>
          <w:numId w:val="7"/>
        </w:numPr>
        <w:spacing w:after="0"/>
        <w:rPr>
          <w:ins w:id="423" w:author="danicasinos6@gmail.com" w:date="2022-06-01T16:58:00Z"/>
          <w:rFonts w:ascii="Arial" w:hAnsi="Arial" w:cs="Arial"/>
          <w:sz w:val="24"/>
          <w:szCs w:val="24"/>
        </w:rPr>
      </w:pPr>
      <w:ins w:id="424" w:author="danicasinos6@gmail.com" w:date="2022-06-01T16:36:00Z">
        <w:r>
          <w:rPr>
            <w:rFonts w:ascii="Arial" w:hAnsi="Arial" w:cs="Arial"/>
            <w:sz w:val="24"/>
            <w:szCs w:val="24"/>
          </w:rPr>
          <w:t>No-Registrado: Acceso únicamente a la página inicio</w:t>
        </w:r>
      </w:ins>
    </w:p>
    <w:p w14:paraId="5FC3B46A" w14:textId="38A8EB0D" w:rsidR="00946A2B" w:rsidRDefault="00946A2B" w:rsidP="008D0B19">
      <w:pPr>
        <w:pStyle w:val="Prrafodelista"/>
        <w:shd w:val="clear" w:color="auto" w:fill="FFFFFF" w:themeFill="background1"/>
        <w:rPr>
          <w:ins w:id="425" w:author="danicasinos6@gmail.com" w:date="2022-06-01T16:59:00Z"/>
          <w:rFonts w:ascii="Arial" w:hAnsi="Arial" w:cs="Arial"/>
          <w:color w:val="FFFFFF" w:themeColor="background1"/>
          <w:sz w:val="32"/>
          <w:szCs w:val="32"/>
        </w:rPr>
      </w:pPr>
    </w:p>
    <w:p w14:paraId="434E28A4" w14:textId="6378DB5C" w:rsidR="00946A2B" w:rsidRPr="00F129F8" w:rsidRDefault="00946A2B" w:rsidP="008D0B19">
      <w:pPr>
        <w:pStyle w:val="Prrafodelista"/>
        <w:shd w:val="clear" w:color="auto" w:fill="FFFFFF" w:themeFill="background1"/>
        <w:rPr>
          <w:ins w:id="426" w:author="danicasinos6@gmail.com" w:date="2022-06-01T16:23:00Z"/>
          <w:rFonts w:ascii="Arial" w:hAnsi="Arial" w:cs="Arial"/>
          <w:b/>
          <w:bCs/>
          <w:sz w:val="24"/>
          <w:szCs w:val="24"/>
          <w:rPrChange w:id="427" w:author="danicasinos6@gmail.com" w:date="2022-06-01T16:59:00Z">
            <w:rPr>
              <w:ins w:id="428" w:author="danicasinos6@gmail.com" w:date="2022-06-01T16:23:00Z"/>
              <w:rFonts w:ascii="Arial" w:hAnsi="Arial" w:cs="Arial"/>
              <w:sz w:val="24"/>
              <w:szCs w:val="24"/>
            </w:rPr>
          </w:rPrChange>
        </w:rPr>
      </w:pPr>
      <w:ins w:id="429" w:author="danicasinos6@gmail.com" w:date="2022-06-01T16:59:00Z">
        <w:r w:rsidRPr="00F129F8">
          <w:rPr>
            <w:rFonts w:ascii="Arial" w:hAnsi="Arial" w:cs="Arial"/>
            <w:b/>
            <w:bCs/>
            <w:sz w:val="24"/>
            <w:szCs w:val="24"/>
            <w:rPrChange w:id="430" w:author="danicasinos6@gmail.com" w:date="2022-06-01T16:59:00Z">
              <w:rPr>
                <w:rFonts w:ascii="Arial" w:hAnsi="Arial" w:cs="Arial"/>
                <w:sz w:val="32"/>
                <w:szCs w:val="32"/>
              </w:rPr>
            </w:rPrChange>
          </w:rPr>
          <w:t xml:space="preserve">Correo y contraseña SuperAdmin: </w:t>
        </w:r>
        <w:r w:rsidR="00F129F8" w:rsidRPr="00F129F8">
          <w:rPr>
            <w:rFonts w:ascii="Arial" w:hAnsi="Arial" w:cs="Arial"/>
            <w:sz w:val="24"/>
            <w:szCs w:val="24"/>
            <w:rPrChange w:id="431" w:author="danicasinos6@gmail.com" w:date="2022-06-01T17:00:00Z">
              <w:rPr>
                <w:rFonts w:ascii="Arial" w:hAnsi="Arial" w:cs="Arial"/>
                <w:b/>
                <w:bCs/>
                <w:sz w:val="24"/>
                <w:szCs w:val="24"/>
              </w:rPr>
            </w:rPrChange>
          </w:rPr>
          <w:fldChar w:fldCharType="begin"/>
        </w:r>
        <w:r w:rsidR="00F129F8" w:rsidRPr="00F129F8">
          <w:rPr>
            <w:rFonts w:ascii="Arial" w:hAnsi="Arial" w:cs="Arial"/>
            <w:sz w:val="24"/>
            <w:szCs w:val="24"/>
            <w:rPrChange w:id="432" w:author="danicasinos6@gmail.com" w:date="2022-06-01T17:00:00Z">
              <w:rPr>
                <w:rFonts w:ascii="Arial" w:hAnsi="Arial" w:cs="Arial"/>
                <w:b/>
                <w:bCs/>
                <w:sz w:val="24"/>
                <w:szCs w:val="24"/>
              </w:rPr>
            </w:rPrChange>
          </w:rPr>
          <w:instrText xml:space="preserve"> HYPERLINK "mailto:super@admin.com" </w:instrText>
        </w:r>
        <w:r w:rsidR="00F129F8" w:rsidRPr="00F129F8">
          <w:rPr>
            <w:rFonts w:ascii="Arial" w:hAnsi="Arial" w:cs="Arial"/>
            <w:sz w:val="24"/>
            <w:szCs w:val="24"/>
            <w:rPrChange w:id="433" w:author="danicasinos6@gmail.com" w:date="2022-06-01T17:00:00Z">
              <w:rPr>
                <w:rFonts w:ascii="Arial" w:hAnsi="Arial" w:cs="Arial"/>
                <w:b/>
                <w:bCs/>
                <w:sz w:val="24"/>
                <w:szCs w:val="24"/>
              </w:rPr>
            </w:rPrChange>
          </w:rPr>
          <w:fldChar w:fldCharType="separate"/>
        </w:r>
        <w:r w:rsidR="00F129F8" w:rsidRPr="00F129F8">
          <w:rPr>
            <w:rStyle w:val="Hipervnculo"/>
            <w:rFonts w:ascii="Arial" w:hAnsi="Arial" w:cs="Arial"/>
            <w:color w:val="auto"/>
            <w:sz w:val="24"/>
            <w:szCs w:val="24"/>
            <w:u w:val="none"/>
            <w:rPrChange w:id="434" w:author="danicasinos6@gmail.com" w:date="2022-06-01T17:00:00Z">
              <w:rPr>
                <w:rStyle w:val="Hipervnculo"/>
                <w:rFonts w:ascii="Arial" w:hAnsi="Arial" w:cs="Arial"/>
                <w:b/>
                <w:bCs/>
                <w:sz w:val="24"/>
                <w:szCs w:val="24"/>
              </w:rPr>
            </w:rPrChange>
          </w:rPr>
          <w:t>super@admin.com</w:t>
        </w:r>
        <w:r w:rsidR="00F129F8" w:rsidRPr="00F129F8">
          <w:rPr>
            <w:rFonts w:ascii="Arial" w:hAnsi="Arial" w:cs="Arial"/>
            <w:sz w:val="24"/>
            <w:szCs w:val="24"/>
            <w:rPrChange w:id="435" w:author="danicasinos6@gmail.com" w:date="2022-06-01T17:00:00Z">
              <w:rPr>
                <w:rFonts w:ascii="Arial" w:hAnsi="Arial" w:cs="Arial"/>
                <w:b/>
                <w:bCs/>
                <w:sz w:val="24"/>
                <w:szCs w:val="24"/>
              </w:rPr>
            </w:rPrChange>
          </w:rPr>
          <w:fldChar w:fldCharType="end"/>
        </w:r>
        <w:r w:rsidR="00F129F8">
          <w:rPr>
            <w:rFonts w:ascii="Arial" w:hAnsi="Arial" w:cs="Arial"/>
            <w:b/>
            <w:bCs/>
            <w:sz w:val="24"/>
            <w:szCs w:val="24"/>
          </w:rPr>
          <w:t xml:space="preserve"> / </w:t>
        </w:r>
        <w:r w:rsidR="00F129F8" w:rsidRPr="00F129F8">
          <w:rPr>
            <w:rFonts w:ascii="Arial" w:hAnsi="Arial" w:cs="Arial"/>
            <w:sz w:val="24"/>
            <w:szCs w:val="24"/>
            <w:rPrChange w:id="436" w:author="danicasinos6@gmail.com" w:date="2022-06-01T17:00:00Z">
              <w:rPr>
                <w:rFonts w:ascii="Arial" w:hAnsi="Arial" w:cs="Arial"/>
                <w:b/>
                <w:bCs/>
                <w:sz w:val="24"/>
                <w:szCs w:val="24"/>
              </w:rPr>
            </w:rPrChange>
          </w:rPr>
          <w:t>1234</w:t>
        </w:r>
      </w:ins>
    </w:p>
    <w:p w14:paraId="782EBDCE" w14:textId="208D743E" w:rsidR="00F12D80" w:rsidRDefault="00F12D80" w:rsidP="008D0B19">
      <w:pPr>
        <w:pStyle w:val="Prrafodelista"/>
        <w:shd w:val="clear" w:color="auto" w:fill="FFFFFF" w:themeFill="background1"/>
        <w:rPr>
          <w:rFonts w:ascii="Arial" w:hAnsi="Arial" w:cs="Arial"/>
          <w:sz w:val="24"/>
          <w:szCs w:val="24"/>
        </w:rPr>
      </w:pPr>
    </w:p>
    <w:p w14:paraId="515610A5" w14:textId="01447431" w:rsidR="00053A1D" w:rsidRDefault="00053A1D">
      <w:pPr>
        <w:rPr>
          <w:rFonts w:ascii="Arial" w:hAnsi="Arial" w:cs="Arial"/>
          <w:sz w:val="24"/>
          <w:szCs w:val="24"/>
        </w:rPr>
      </w:pPr>
      <w:r>
        <w:rPr>
          <w:rFonts w:ascii="Arial" w:hAnsi="Arial" w:cs="Arial"/>
          <w:sz w:val="24"/>
          <w:szCs w:val="24"/>
        </w:rPr>
        <w:br w:type="page"/>
      </w:r>
    </w:p>
    <w:p w14:paraId="3A2A2B0B" w14:textId="77777777" w:rsidR="00771DDB" w:rsidRPr="00805972" w:rsidRDefault="00771DDB" w:rsidP="008D0B19">
      <w:pPr>
        <w:pStyle w:val="Prrafodelista"/>
        <w:shd w:val="clear" w:color="auto" w:fill="FFFFFF" w:themeFill="background1"/>
        <w:rPr>
          <w:ins w:id="437" w:author="danicasinos6@gmail.com" w:date="2022-06-01T16:09:00Z"/>
          <w:rFonts w:ascii="Arial" w:hAnsi="Arial" w:cs="Arial"/>
          <w:sz w:val="24"/>
          <w:szCs w:val="24"/>
        </w:rPr>
      </w:pPr>
    </w:p>
    <w:p w14:paraId="534F725E" w14:textId="100893D9" w:rsidR="007A52CF" w:rsidRPr="007A52CF" w:rsidRDefault="008D0B19" w:rsidP="008C42F7">
      <w:pPr>
        <w:pStyle w:val="Prrafodelista"/>
        <w:numPr>
          <w:ilvl w:val="1"/>
          <w:numId w:val="26"/>
        </w:numPr>
        <w:shd w:val="clear" w:color="auto" w:fill="F4B083" w:themeFill="accent2" w:themeFillTint="99"/>
        <w:rPr>
          <w:ins w:id="438" w:author="danicasinos6@gmail.com" w:date="2022-06-01T16:09:00Z"/>
          <w:rFonts w:ascii="Arial" w:hAnsi="Arial" w:cs="Arial"/>
          <w:color w:val="FFFFFF" w:themeColor="background1"/>
          <w:sz w:val="32"/>
          <w:szCs w:val="32"/>
        </w:rPr>
      </w:pPr>
      <w:ins w:id="439" w:author="danicasinos6@gmail.com" w:date="2022-06-01T16:12:00Z">
        <w:r>
          <w:rPr>
            <w:rFonts w:ascii="Arial" w:hAnsi="Arial" w:cs="Arial"/>
            <w:color w:val="FFFFFF" w:themeColor="background1"/>
            <w:sz w:val="32"/>
            <w:szCs w:val="32"/>
          </w:rPr>
          <w:t>Registro e inicio de sesión</w:t>
        </w:r>
      </w:ins>
    </w:p>
    <w:p w14:paraId="2706A7CA" w14:textId="73EEA8D7" w:rsidR="00D502AB" w:rsidRDefault="00D502AB" w:rsidP="00987D78">
      <w:pPr>
        <w:shd w:val="clear" w:color="auto" w:fill="FFFFFF" w:themeFill="background1"/>
        <w:rPr>
          <w:ins w:id="440" w:author="danicasinos6@gmail.com" w:date="2022-06-01T16:15:00Z"/>
          <w:rFonts w:ascii="Arial" w:hAnsi="Arial" w:cs="Arial"/>
          <w:sz w:val="24"/>
          <w:szCs w:val="24"/>
        </w:rPr>
      </w:pPr>
    </w:p>
    <w:p w14:paraId="58CB0D8E" w14:textId="2AD43C82" w:rsidR="00070D37" w:rsidRDefault="00070D37" w:rsidP="00987D78">
      <w:pPr>
        <w:shd w:val="clear" w:color="auto" w:fill="FFFFFF" w:themeFill="background1"/>
        <w:rPr>
          <w:ins w:id="441" w:author="danicasinos6@gmail.com" w:date="2022-06-01T16:19:00Z"/>
          <w:rFonts w:ascii="Arial" w:hAnsi="Arial" w:cs="Arial"/>
          <w:sz w:val="24"/>
          <w:szCs w:val="24"/>
        </w:rPr>
      </w:pPr>
      <w:ins w:id="442" w:author="danicasinos6@gmail.com" w:date="2022-06-01T16:15:00Z">
        <w:r>
          <w:rPr>
            <w:rFonts w:ascii="Arial" w:hAnsi="Arial" w:cs="Arial"/>
            <w:sz w:val="24"/>
            <w:szCs w:val="24"/>
          </w:rPr>
          <w:t>En la página de registro tendremos los campos a rellenar de la información necesaria del usuario.</w:t>
        </w:r>
      </w:ins>
    </w:p>
    <w:p w14:paraId="2B220040" w14:textId="117E80C7" w:rsidR="008C2F9C" w:rsidRDefault="008C2F9C" w:rsidP="00987D78">
      <w:pPr>
        <w:shd w:val="clear" w:color="auto" w:fill="FFFFFF" w:themeFill="background1"/>
        <w:rPr>
          <w:ins w:id="443" w:author="danicasinos6@gmail.com" w:date="2022-06-01T16:15:00Z"/>
          <w:rFonts w:ascii="Arial" w:hAnsi="Arial" w:cs="Arial"/>
          <w:sz w:val="24"/>
          <w:szCs w:val="24"/>
        </w:rPr>
      </w:pPr>
      <w:ins w:id="444" w:author="danicasinos6@gmail.com" w:date="2022-06-01T16:19:00Z">
        <w:r>
          <w:rPr>
            <w:rFonts w:ascii="Arial" w:hAnsi="Arial" w:cs="Arial"/>
            <w:sz w:val="24"/>
            <w:szCs w:val="24"/>
          </w:rPr>
          <w:t>Podemos registrarnos o acceder a la página de login.</w:t>
        </w:r>
      </w:ins>
    </w:p>
    <w:p w14:paraId="45FC7CC9" w14:textId="44F2C31A" w:rsidR="00070D37" w:rsidRDefault="00070D37" w:rsidP="00987D78">
      <w:pPr>
        <w:shd w:val="clear" w:color="auto" w:fill="FFFFFF" w:themeFill="background1"/>
        <w:rPr>
          <w:ins w:id="445" w:author="danicasinos6@gmail.com" w:date="2022-06-01T16:18:00Z"/>
          <w:rFonts w:ascii="Arial" w:hAnsi="Arial" w:cs="Arial"/>
          <w:sz w:val="24"/>
          <w:szCs w:val="24"/>
        </w:rPr>
      </w:pPr>
      <w:ins w:id="446" w:author="danicasinos6@gmail.com" w:date="2022-06-01T16:17:00Z">
        <w:r>
          <w:rPr>
            <w:rFonts w:ascii="Arial" w:hAnsi="Arial" w:cs="Arial"/>
            <w:sz w:val="24"/>
            <w:szCs w:val="24"/>
          </w:rPr>
          <w:t>Re</w:t>
        </w:r>
      </w:ins>
      <w:ins w:id="447" w:author="danicasinos6@gmail.com" w:date="2022-06-01T16:18:00Z">
        <w:r>
          <w:rPr>
            <w:rFonts w:ascii="Arial" w:hAnsi="Arial" w:cs="Arial"/>
            <w:sz w:val="24"/>
            <w:szCs w:val="24"/>
          </w:rPr>
          <w:t>quisitos para que sea v</w:t>
        </w:r>
      </w:ins>
      <w:ins w:id="448" w:author="danicasinos6@gmail.com" w:date="2022-06-01T16:32:00Z">
        <w:r w:rsidR="00FF1407">
          <w:rPr>
            <w:rFonts w:ascii="Arial" w:hAnsi="Arial" w:cs="Arial"/>
            <w:sz w:val="24"/>
            <w:szCs w:val="24"/>
          </w:rPr>
          <w:t>á</w:t>
        </w:r>
      </w:ins>
      <w:ins w:id="449" w:author="danicasinos6@gmail.com" w:date="2022-06-01T16:18:00Z">
        <w:r>
          <w:rPr>
            <w:rFonts w:ascii="Arial" w:hAnsi="Arial" w:cs="Arial"/>
            <w:sz w:val="24"/>
            <w:szCs w:val="24"/>
          </w:rPr>
          <w:t>lido en registro:</w:t>
        </w:r>
      </w:ins>
    </w:p>
    <w:p w14:paraId="56FED21A" w14:textId="4A737B13" w:rsidR="00070D37" w:rsidRDefault="00070D37" w:rsidP="00070D37">
      <w:pPr>
        <w:pStyle w:val="Prrafodelista"/>
        <w:numPr>
          <w:ilvl w:val="0"/>
          <w:numId w:val="6"/>
        </w:numPr>
        <w:shd w:val="clear" w:color="auto" w:fill="FFFFFF" w:themeFill="background1"/>
        <w:rPr>
          <w:ins w:id="450" w:author="danicasinos6@gmail.com" w:date="2022-06-01T16:18:00Z"/>
          <w:rFonts w:ascii="Arial" w:hAnsi="Arial" w:cs="Arial"/>
          <w:sz w:val="24"/>
          <w:szCs w:val="24"/>
        </w:rPr>
      </w:pPr>
      <w:ins w:id="451" w:author="danicasinos6@gmail.com" w:date="2022-06-01T16:15:00Z">
        <w:r w:rsidRPr="00070D37">
          <w:rPr>
            <w:rFonts w:ascii="Arial" w:hAnsi="Arial" w:cs="Arial"/>
            <w:sz w:val="24"/>
            <w:szCs w:val="24"/>
            <w:rPrChange w:id="452" w:author="danicasinos6@gmail.com" w:date="2022-06-01T16:18:00Z">
              <w:rPr/>
            </w:rPrChange>
          </w:rPr>
          <w:t>El email tiene que tener un</w:t>
        </w:r>
      </w:ins>
      <w:ins w:id="453" w:author="danicasinos6@gmail.com" w:date="2022-06-01T16:16:00Z">
        <w:r w:rsidRPr="00070D37">
          <w:rPr>
            <w:rFonts w:ascii="Arial" w:hAnsi="Arial" w:cs="Arial"/>
            <w:sz w:val="24"/>
            <w:szCs w:val="24"/>
            <w:rPrChange w:id="454" w:author="danicasinos6@gmail.com" w:date="2022-06-01T16:18:00Z">
              <w:rPr/>
            </w:rPrChange>
          </w:rPr>
          <w:t>a sintaxis válida de email (contener “@” y dominio “gmail.com</w:t>
        </w:r>
        <w:proofErr w:type="gramStart"/>
        <w:r w:rsidRPr="00070D37">
          <w:rPr>
            <w:rFonts w:ascii="Arial" w:hAnsi="Arial" w:cs="Arial"/>
            <w:sz w:val="24"/>
            <w:szCs w:val="24"/>
            <w:rPrChange w:id="455" w:author="danicasinos6@gmail.com" w:date="2022-06-01T16:18:00Z">
              <w:rPr/>
            </w:rPrChange>
          </w:rPr>
          <w:t>”)</w:t>
        </w:r>
      </w:ins>
      <w:ins w:id="456" w:author="danicasinos6@gmail.com" w:date="2022-06-01T17:39:00Z">
        <w:r w:rsidR="00243A01" w:rsidRPr="00243A01">
          <w:rPr>
            <w:rFonts w:ascii="Arial" w:hAnsi="Arial" w:cs="Arial"/>
            <w:b/>
            <w:bCs/>
            <w:sz w:val="24"/>
            <w:szCs w:val="24"/>
            <w:rPrChange w:id="457" w:author="danicasinos6@gmail.com" w:date="2022-06-01T17:39:00Z">
              <w:rPr>
                <w:rFonts w:ascii="Arial" w:hAnsi="Arial" w:cs="Arial"/>
                <w:sz w:val="24"/>
                <w:szCs w:val="24"/>
              </w:rPr>
            </w:rPrChange>
          </w:rPr>
          <w:t>(</w:t>
        </w:r>
        <w:proofErr w:type="gramEnd"/>
        <w:r w:rsidR="00243A01" w:rsidRPr="00243A01">
          <w:rPr>
            <w:rFonts w:ascii="Arial" w:hAnsi="Arial" w:cs="Arial"/>
            <w:b/>
            <w:bCs/>
            <w:sz w:val="24"/>
            <w:szCs w:val="24"/>
            <w:rPrChange w:id="458" w:author="danicasinos6@gmail.com" w:date="2022-06-01T17:39:00Z">
              <w:rPr>
                <w:rFonts w:ascii="Arial" w:hAnsi="Arial" w:cs="Arial"/>
                <w:sz w:val="24"/>
                <w:szCs w:val="24"/>
              </w:rPr>
            </w:rPrChange>
          </w:rPr>
          <w:t>5)</w:t>
        </w:r>
      </w:ins>
    </w:p>
    <w:p w14:paraId="44098C7A" w14:textId="29370EC6" w:rsidR="00070D37" w:rsidRDefault="00070D37" w:rsidP="00070D37">
      <w:pPr>
        <w:pStyle w:val="Prrafodelista"/>
        <w:numPr>
          <w:ilvl w:val="0"/>
          <w:numId w:val="6"/>
        </w:numPr>
        <w:shd w:val="clear" w:color="auto" w:fill="FFFFFF" w:themeFill="background1"/>
        <w:rPr>
          <w:ins w:id="459" w:author="danicasinos6@gmail.com" w:date="2022-06-01T16:18:00Z"/>
          <w:rFonts w:ascii="Arial" w:hAnsi="Arial" w:cs="Arial"/>
          <w:sz w:val="24"/>
          <w:szCs w:val="24"/>
        </w:rPr>
      </w:pPr>
      <w:ins w:id="460" w:author="danicasinos6@gmail.com" w:date="2022-06-01T16:18:00Z">
        <w:r>
          <w:rPr>
            <w:rFonts w:ascii="Arial" w:hAnsi="Arial" w:cs="Arial"/>
            <w:sz w:val="24"/>
            <w:szCs w:val="24"/>
          </w:rPr>
          <w:t xml:space="preserve">Las contraseñas deben </w:t>
        </w:r>
        <w:proofErr w:type="gramStart"/>
        <w:r>
          <w:rPr>
            <w:rFonts w:ascii="Arial" w:hAnsi="Arial" w:cs="Arial"/>
            <w:sz w:val="24"/>
            <w:szCs w:val="24"/>
          </w:rPr>
          <w:t>coincidir</w:t>
        </w:r>
      </w:ins>
      <w:ins w:id="461" w:author="danicasinos6@gmail.com" w:date="2022-06-01T17:39:00Z">
        <w:r w:rsidR="00243A01" w:rsidRPr="00243A01">
          <w:rPr>
            <w:rFonts w:ascii="Arial" w:hAnsi="Arial" w:cs="Arial"/>
            <w:b/>
            <w:bCs/>
            <w:sz w:val="24"/>
            <w:szCs w:val="24"/>
            <w:rPrChange w:id="462" w:author="danicasinos6@gmail.com" w:date="2022-06-01T17:39:00Z">
              <w:rPr>
                <w:rFonts w:ascii="Arial" w:hAnsi="Arial" w:cs="Arial"/>
                <w:sz w:val="24"/>
                <w:szCs w:val="24"/>
              </w:rPr>
            </w:rPrChange>
          </w:rPr>
          <w:t>(</w:t>
        </w:r>
        <w:proofErr w:type="gramEnd"/>
        <w:r w:rsidR="00243A01" w:rsidRPr="00243A01">
          <w:rPr>
            <w:rFonts w:ascii="Arial" w:hAnsi="Arial" w:cs="Arial"/>
            <w:b/>
            <w:bCs/>
            <w:sz w:val="24"/>
            <w:szCs w:val="24"/>
            <w:rPrChange w:id="463" w:author="danicasinos6@gmail.com" w:date="2022-06-01T17:39:00Z">
              <w:rPr>
                <w:rFonts w:ascii="Arial" w:hAnsi="Arial" w:cs="Arial"/>
                <w:sz w:val="24"/>
                <w:szCs w:val="24"/>
              </w:rPr>
            </w:rPrChange>
          </w:rPr>
          <w:t>6)</w:t>
        </w:r>
      </w:ins>
    </w:p>
    <w:p w14:paraId="6F24531D" w14:textId="25D01116" w:rsidR="00070D37" w:rsidRPr="00070D37" w:rsidRDefault="00070D37">
      <w:pPr>
        <w:pStyle w:val="Prrafodelista"/>
        <w:numPr>
          <w:ilvl w:val="0"/>
          <w:numId w:val="6"/>
        </w:numPr>
        <w:shd w:val="clear" w:color="auto" w:fill="FFFFFF" w:themeFill="background1"/>
        <w:rPr>
          <w:ins w:id="464" w:author="danicasinos6@gmail.com" w:date="2022-06-01T16:16:00Z"/>
          <w:rFonts w:ascii="Arial" w:hAnsi="Arial" w:cs="Arial"/>
          <w:sz w:val="24"/>
          <w:szCs w:val="24"/>
          <w:rPrChange w:id="465" w:author="danicasinos6@gmail.com" w:date="2022-06-01T16:18:00Z">
            <w:rPr>
              <w:ins w:id="466" w:author="danicasinos6@gmail.com" w:date="2022-06-01T16:16:00Z"/>
            </w:rPr>
          </w:rPrChange>
        </w:rPr>
        <w:pPrChange w:id="467" w:author="danicasinos6@gmail.com" w:date="2022-06-01T16:18:00Z">
          <w:pPr>
            <w:shd w:val="clear" w:color="auto" w:fill="FFFFFF" w:themeFill="background1"/>
          </w:pPr>
        </w:pPrChange>
      </w:pPr>
      <w:ins w:id="468" w:author="danicasinos6@gmail.com" w:date="2022-06-01T16:18:00Z">
        <w:r>
          <w:rPr>
            <w:rFonts w:ascii="Arial" w:hAnsi="Arial" w:cs="Arial"/>
            <w:sz w:val="24"/>
            <w:szCs w:val="24"/>
          </w:rPr>
          <w:t>Todos lo</w:t>
        </w:r>
        <w:r w:rsidR="008C2F9C">
          <w:rPr>
            <w:rFonts w:ascii="Arial" w:hAnsi="Arial" w:cs="Arial"/>
            <w:sz w:val="24"/>
            <w:szCs w:val="24"/>
          </w:rPr>
          <w:t xml:space="preserve">s </w:t>
        </w:r>
        <w:r>
          <w:rPr>
            <w:rFonts w:ascii="Arial" w:hAnsi="Arial" w:cs="Arial"/>
            <w:sz w:val="24"/>
            <w:szCs w:val="24"/>
          </w:rPr>
          <w:t>campos deben estar rellenados</w:t>
        </w:r>
      </w:ins>
    </w:p>
    <w:p w14:paraId="5E3C428E" w14:textId="3C02A43B" w:rsidR="007A52CF" w:rsidRDefault="007A52CF" w:rsidP="008C2F9C">
      <w:pPr>
        <w:shd w:val="clear" w:color="auto" w:fill="FFFFFF" w:themeFill="background1"/>
        <w:jc w:val="center"/>
        <w:rPr>
          <w:rFonts w:ascii="Arial" w:hAnsi="Arial" w:cs="Arial"/>
          <w:sz w:val="24"/>
          <w:szCs w:val="24"/>
        </w:rPr>
      </w:pPr>
      <w:ins w:id="469" w:author="danicasinos6@gmail.com" w:date="2022-06-01T17:37:00Z">
        <w:r>
          <w:rPr>
            <w:noProof/>
          </w:rPr>
          <mc:AlternateContent>
            <mc:Choice Requires="wps">
              <w:drawing>
                <wp:anchor distT="45720" distB="45720" distL="114300" distR="114300" simplePos="0" relativeHeight="251670016" behindDoc="0" locked="0" layoutInCell="1" allowOverlap="1" wp14:anchorId="24B8FA03" wp14:editId="67CB1666">
                  <wp:simplePos x="0" y="0"/>
                  <wp:positionH relativeFrom="margin">
                    <wp:posOffset>4236756</wp:posOffset>
                  </wp:positionH>
                  <wp:positionV relativeFrom="margin">
                    <wp:posOffset>4368872</wp:posOffset>
                  </wp:positionV>
                  <wp:extent cx="263525" cy="251460"/>
                  <wp:effectExtent l="10160" t="12065" r="12065" b="12700"/>
                  <wp:wrapNone/>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251460"/>
                          </a:xfrm>
                          <a:prstGeom prst="rect">
                            <a:avLst/>
                          </a:prstGeom>
                          <a:solidFill>
                            <a:srgbClr val="FFFFFF"/>
                          </a:solidFill>
                          <a:ln w="9525">
                            <a:solidFill>
                              <a:srgbClr val="000000"/>
                            </a:solidFill>
                            <a:miter lim="800000"/>
                            <a:headEnd/>
                            <a:tailEnd/>
                          </a:ln>
                        </wps:spPr>
                        <wps:txbx>
                          <w:txbxContent>
                            <w:p w14:paraId="0667A1EB" w14:textId="6FD59D97" w:rsidR="00243A01" w:rsidRDefault="00243A01" w:rsidP="00243A01">
                              <w:ins w:id="470" w:author="danicasinos6@gmail.com" w:date="2022-06-01T17:39:00Z">
                                <w:r>
                                  <w:t>5</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B8FA03" id="_x0000_s1030" type="#_x0000_t202" style="position:absolute;left:0;text-align:left;margin-left:333.6pt;margin-top:344pt;width:20.75pt;height:19.8pt;z-index:251670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">
                  <v:textbox>
                    <w:txbxContent>
                      <w:p w14:paraId="0667A1EB" w14:textId="6FD59D97" w:rsidR="00243A01" w:rsidRDefault="00243A01" w:rsidP="00243A01">
                        <w:ins w:id="471" w:author="danicasinos6@gmail.com" w:date="2022-06-01T17:39:00Z">
                          <w:r>
                            <w:t>5</w:t>
                          </w:r>
                        </w:ins>
                      </w:p>
                    </w:txbxContent>
                  </v:textbox>
                  <w10:wrap anchorx="margin" anchory="margin"/>
                </v:shape>
              </w:pict>
            </mc:Fallback>
          </mc:AlternateContent>
        </w:r>
      </w:ins>
      <w:ins w:id="472" w:author="danicasinos6@gmail.com" w:date="2022-06-01T17:38:00Z">
        <w:r>
          <w:rPr>
            <w:noProof/>
          </w:rPr>
          <mc:AlternateContent>
            <mc:Choice Requires="wps">
              <w:drawing>
                <wp:anchor distT="0" distB="0" distL="114300" distR="114300" simplePos="0" relativeHeight="251676160" behindDoc="0" locked="0" layoutInCell="1" allowOverlap="1" wp14:anchorId="5412710E" wp14:editId="760ED122">
                  <wp:simplePos x="0" y="0"/>
                  <wp:positionH relativeFrom="column">
                    <wp:posOffset>3420529</wp:posOffset>
                  </wp:positionH>
                  <wp:positionV relativeFrom="paragraph">
                    <wp:posOffset>1408909</wp:posOffset>
                  </wp:positionV>
                  <wp:extent cx="794385" cy="0"/>
                  <wp:effectExtent l="14605" t="58420" r="10160" b="55880"/>
                  <wp:wrapNone/>
                  <wp:docPr id="280"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9438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88CDBC" id="AutoShape 20" o:spid="_x0000_s1026" type="#_x0000_t32" style="position:absolute;margin-left:269.35pt;margin-top:110.95pt;width:62.55pt;height:0;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">
                  <v:stroke endarrow="block"/>
                </v:shape>
              </w:pict>
            </mc:Fallback>
          </mc:AlternateContent>
        </w:r>
      </w:ins>
      <w:ins w:id="473" w:author="danicasinos6@gmail.com" w:date="2022-06-01T17:37:00Z">
        <w:r>
          <w:rPr>
            <w:noProof/>
          </w:rPr>
          <mc:AlternateContent>
            <mc:Choice Requires="wps">
              <w:drawing>
                <wp:anchor distT="45720" distB="45720" distL="114300" distR="114300" simplePos="0" relativeHeight="251671040" behindDoc="0" locked="0" layoutInCell="1" allowOverlap="1" wp14:anchorId="24B8FA03" wp14:editId="03274A2F">
                  <wp:simplePos x="0" y="0"/>
                  <wp:positionH relativeFrom="margin">
                    <wp:posOffset>4324710</wp:posOffset>
                  </wp:positionH>
                  <wp:positionV relativeFrom="margin">
                    <wp:posOffset>4671264</wp:posOffset>
                  </wp:positionV>
                  <wp:extent cx="263525" cy="251460"/>
                  <wp:effectExtent l="12065" t="5080" r="10160" b="10160"/>
                  <wp:wrapNone/>
                  <wp:docPr id="2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251460"/>
                          </a:xfrm>
                          <a:prstGeom prst="rect">
                            <a:avLst/>
                          </a:prstGeom>
                          <a:solidFill>
                            <a:srgbClr val="FFFFFF"/>
                          </a:solidFill>
                          <a:ln w="9525">
                            <a:solidFill>
                              <a:srgbClr val="000000"/>
                            </a:solidFill>
                            <a:miter lim="800000"/>
                            <a:headEnd/>
                            <a:tailEnd/>
                          </a:ln>
                        </wps:spPr>
                        <wps:txbx>
                          <w:txbxContent>
                            <w:p w14:paraId="383F303E" w14:textId="52B9232B" w:rsidR="00243A01" w:rsidRDefault="00243A01" w:rsidP="00243A01">
                              <w:pPr>
                                <w:rPr>
                                  <w:ins w:id="474" w:author="danicasinos6@gmail.com" w:date="2022-06-01T17:39:00Z"/>
                                </w:rPr>
                              </w:pPr>
                              <w:ins w:id="475" w:author="danicasinos6@gmail.com" w:date="2022-06-01T17:39:00Z">
                                <w:r>
                                  <w:t>6</w:t>
                                </w:r>
                              </w:ins>
                            </w:p>
                            <w:p w14:paraId="2386FE57" w14:textId="77777777" w:rsidR="00243A01" w:rsidRDefault="00243A01" w:rsidP="00243A0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B8FA03" id="_x0000_s1031" type="#_x0000_t202" style="position:absolute;left:0;text-align:left;margin-left:340.55pt;margin-top:367.8pt;width:20.75pt;height:19.8pt;z-index:25167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">
                  <v:textbox>
                    <w:txbxContent>
                      <w:p w14:paraId="383F303E" w14:textId="52B9232B" w:rsidR="00243A01" w:rsidRDefault="00243A01" w:rsidP="00243A01">
                        <w:pPr>
                          <w:rPr>
                            <w:ins w:id="476" w:author="danicasinos6@gmail.com" w:date="2022-06-01T17:39:00Z"/>
                          </w:rPr>
                        </w:pPr>
                        <w:ins w:id="477" w:author="danicasinos6@gmail.com" w:date="2022-06-01T17:39:00Z">
                          <w:r>
                            <w:t>6</w:t>
                          </w:r>
                        </w:ins>
                      </w:p>
                      <w:p w14:paraId="2386FE57" w14:textId="77777777" w:rsidR="00243A01" w:rsidRDefault="00243A01" w:rsidP="00243A01"/>
                    </w:txbxContent>
                  </v:textbox>
                  <w10:wrap anchorx="margin" anchory="margin"/>
                </v:shape>
              </w:pict>
            </mc:Fallback>
          </mc:AlternateContent>
        </w:r>
      </w:ins>
      <w:ins w:id="478" w:author="danicasinos6@gmail.com" w:date="2022-06-01T17:38:00Z">
        <w:r>
          <w:rPr>
            <w:noProof/>
          </w:rPr>
          <mc:AlternateContent>
            <mc:Choice Requires="wps">
              <w:drawing>
                <wp:anchor distT="0" distB="0" distL="114300" distR="114300" simplePos="0" relativeHeight="251675136" behindDoc="0" locked="0" layoutInCell="1" allowOverlap="1" wp14:anchorId="5412710E" wp14:editId="2F6AEE2F">
                  <wp:simplePos x="0" y="0"/>
                  <wp:positionH relativeFrom="column">
                    <wp:posOffset>3532517</wp:posOffset>
                  </wp:positionH>
                  <wp:positionV relativeFrom="paragraph">
                    <wp:posOffset>1684859</wp:posOffset>
                  </wp:positionV>
                  <wp:extent cx="802640" cy="112395"/>
                  <wp:effectExtent l="26670" t="10160" r="8890" b="58420"/>
                  <wp:wrapNone/>
                  <wp:docPr id="279"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2640" cy="11239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3802AF" id="AutoShape 19" o:spid="_x0000_s1026" type="#_x0000_t32" style="position:absolute;margin-left:278.15pt;margin-top:132.65pt;width:63.2pt;height:8.85pt;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">
                  <v:stroke endarrow="block"/>
                </v:shape>
              </w:pict>
            </mc:Fallback>
          </mc:AlternateContent>
        </w:r>
      </w:ins>
      <w:ins w:id="479" w:author="danicasinos6@gmail.com" w:date="2022-06-01T16:29:00Z">
        <w:r w:rsidR="00FF1407">
          <w:rPr>
            <w:noProof/>
          </w:rPr>
          <w:drawing>
            <wp:inline distT="0" distB="0" distL="0" distR="0" wp14:anchorId="6DF949D8" wp14:editId="47F0D9CB">
              <wp:extent cx="2380891" cy="289538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05532" cy="2925348"/>
                      </a:xfrm>
                      <a:prstGeom prst="rect">
                        <a:avLst/>
                      </a:prstGeom>
                    </pic:spPr>
                  </pic:pic>
                </a:graphicData>
              </a:graphic>
            </wp:inline>
          </w:drawing>
        </w:r>
      </w:ins>
    </w:p>
    <w:p w14:paraId="4C632E7E" w14:textId="0F5E8AE9" w:rsidR="00105BE4" w:rsidRPr="00822135" w:rsidRDefault="004D2F3B" w:rsidP="008C2F9C">
      <w:pPr>
        <w:shd w:val="clear" w:color="auto" w:fill="FFFFFF" w:themeFill="background1"/>
        <w:jc w:val="center"/>
        <w:rPr>
          <w:rStyle w:val="nfasissutil"/>
        </w:rPr>
      </w:pPr>
      <w:r>
        <w:rPr>
          <w:rStyle w:val="nfasissutil"/>
        </w:rPr>
        <w:t>1</w:t>
      </w:r>
      <w:r w:rsidR="00A7563D">
        <w:rPr>
          <w:rStyle w:val="nfasissutil"/>
        </w:rPr>
        <w:t>8</w:t>
      </w:r>
      <w:r>
        <w:rPr>
          <w:rStyle w:val="nfasissutil"/>
        </w:rPr>
        <w:t xml:space="preserve">. </w:t>
      </w:r>
      <w:r w:rsidR="00822135">
        <w:rPr>
          <w:rStyle w:val="nfasissutil"/>
        </w:rPr>
        <w:t>Página de registro</w:t>
      </w:r>
    </w:p>
    <w:p w14:paraId="5E0A9181" w14:textId="77777777" w:rsidR="007A52CF" w:rsidRDefault="007A52CF">
      <w:pPr>
        <w:rPr>
          <w:rFonts w:ascii="Arial" w:hAnsi="Arial" w:cs="Arial"/>
          <w:sz w:val="24"/>
          <w:szCs w:val="24"/>
        </w:rPr>
      </w:pPr>
      <w:r>
        <w:rPr>
          <w:rFonts w:ascii="Arial" w:hAnsi="Arial" w:cs="Arial"/>
          <w:sz w:val="24"/>
          <w:szCs w:val="24"/>
        </w:rPr>
        <w:br w:type="page"/>
      </w:r>
    </w:p>
    <w:p w14:paraId="6988AA56" w14:textId="77777777" w:rsidR="00F12D80" w:rsidRDefault="00F12D80" w:rsidP="008C2F9C">
      <w:pPr>
        <w:shd w:val="clear" w:color="auto" w:fill="FFFFFF" w:themeFill="background1"/>
        <w:jc w:val="center"/>
        <w:rPr>
          <w:rFonts w:ascii="Arial" w:hAnsi="Arial" w:cs="Arial"/>
          <w:sz w:val="24"/>
          <w:szCs w:val="24"/>
        </w:rPr>
      </w:pPr>
    </w:p>
    <w:p w14:paraId="28C830A3" w14:textId="4E7D2E75" w:rsidR="00FF1407" w:rsidRDefault="008C2F9C" w:rsidP="008C2F9C">
      <w:pPr>
        <w:shd w:val="clear" w:color="auto" w:fill="FFFFFF" w:themeFill="background1"/>
        <w:rPr>
          <w:ins w:id="480" w:author="danicasinos6@gmail.com" w:date="2022-06-01T16:29:00Z"/>
          <w:rFonts w:ascii="Arial" w:hAnsi="Arial" w:cs="Arial"/>
          <w:sz w:val="24"/>
          <w:szCs w:val="24"/>
        </w:rPr>
      </w:pPr>
      <w:ins w:id="481" w:author="danicasinos6@gmail.com" w:date="2022-06-01T16:19:00Z">
        <w:r>
          <w:rPr>
            <w:rFonts w:ascii="Arial" w:hAnsi="Arial" w:cs="Arial"/>
            <w:sz w:val="24"/>
            <w:szCs w:val="24"/>
          </w:rPr>
          <w:t>Desde la página de inicio de sesión podremos</w:t>
        </w:r>
      </w:ins>
      <w:ins w:id="482" w:author="danicasinos6@gmail.com" w:date="2022-06-01T16:29:00Z">
        <w:r w:rsidR="00FF1407">
          <w:rPr>
            <w:rFonts w:ascii="Arial" w:hAnsi="Arial" w:cs="Arial"/>
            <w:sz w:val="24"/>
            <w:szCs w:val="24"/>
          </w:rPr>
          <w:t>:</w:t>
        </w:r>
      </w:ins>
      <w:ins w:id="483" w:author="danicasinos6@gmail.com" w:date="2022-06-01T16:19:00Z">
        <w:r>
          <w:rPr>
            <w:rFonts w:ascii="Arial" w:hAnsi="Arial" w:cs="Arial"/>
            <w:sz w:val="24"/>
            <w:szCs w:val="24"/>
          </w:rPr>
          <w:t xml:space="preserve"> </w:t>
        </w:r>
      </w:ins>
    </w:p>
    <w:p w14:paraId="685B4931" w14:textId="6BA71924" w:rsidR="00FF1407" w:rsidRDefault="00FF1407" w:rsidP="00FF1407">
      <w:pPr>
        <w:pStyle w:val="Prrafodelista"/>
        <w:numPr>
          <w:ilvl w:val="0"/>
          <w:numId w:val="6"/>
        </w:numPr>
        <w:shd w:val="clear" w:color="auto" w:fill="FFFFFF" w:themeFill="background1"/>
        <w:rPr>
          <w:ins w:id="484" w:author="danicasinos6@gmail.com" w:date="2022-06-01T16:30:00Z"/>
          <w:rFonts w:ascii="Arial" w:hAnsi="Arial" w:cs="Arial"/>
          <w:sz w:val="24"/>
          <w:szCs w:val="24"/>
        </w:rPr>
      </w:pPr>
      <w:ins w:id="485" w:author="danicasinos6@gmail.com" w:date="2022-06-01T16:29:00Z">
        <w:r w:rsidRPr="00FF1407">
          <w:rPr>
            <w:rFonts w:ascii="Arial" w:hAnsi="Arial" w:cs="Arial"/>
            <w:sz w:val="24"/>
            <w:szCs w:val="24"/>
            <w:rPrChange w:id="486" w:author="danicasinos6@gmail.com" w:date="2022-06-01T16:30:00Z">
              <w:rPr/>
            </w:rPrChange>
          </w:rPr>
          <w:t>A</w:t>
        </w:r>
      </w:ins>
      <w:ins w:id="487" w:author="danicasinos6@gmail.com" w:date="2022-06-01T16:19:00Z">
        <w:r w:rsidR="008C2F9C" w:rsidRPr="00FF1407">
          <w:rPr>
            <w:rFonts w:ascii="Arial" w:hAnsi="Arial" w:cs="Arial"/>
            <w:sz w:val="24"/>
            <w:szCs w:val="24"/>
            <w:rPrChange w:id="488" w:author="danicasinos6@gmail.com" w:date="2022-06-01T16:30:00Z">
              <w:rPr/>
            </w:rPrChange>
          </w:rPr>
          <w:t>cceder a la página de registro</w:t>
        </w:r>
      </w:ins>
      <w:ins w:id="489" w:author="danicasinos6@gmail.com" w:date="2022-06-01T16:30:00Z">
        <w:r w:rsidRPr="00FF1407">
          <w:rPr>
            <w:rFonts w:ascii="Arial" w:hAnsi="Arial" w:cs="Arial"/>
            <w:sz w:val="24"/>
            <w:szCs w:val="24"/>
            <w:rPrChange w:id="490" w:author="danicasinos6@gmail.com" w:date="2022-06-01T16:30:00Z">
              <w:rPr/>
            </w:rPrChange>
          </w:rPr>
          <w:t xml:space="preserve"> </w:t>
        </w:r>
      </w:ins>
      <w:ins w:id="491" w:author="danicasinos6@gmail.com" w:date="2022-06-01T17:39:00Z">
        <w:r w:rsidR="00C00F4F" w:rsidRPr="00C00F4F">
          <w:rPr>
            <w:rFonts w:ascii="Arial" w:hAnsi="Arial" w:cs="Arial"/>
            <w:b/>
            <w:bCs/>
            <w:sz w:val="24"/>
            <w:szCs w:val="24"/>
            <w:rPrChange w:id="492" w:author="danicasinos6@gmail.com" w:date="2022-06-01T17:40:00Z">
              <w:rPr>
                <w:rFonts w:ascii="Arial" w:hAnsi="Arial" w:cs="Arial"/>
                <w:sz w:val="24"/>
                <w:szCs w:val="24"/>
              </w:rPr>
            </w:rPrChange>
          </w:rPr>
          <w:t>(7)</w:t>
        </w:r>
      </w:ins>
    </w:p>
    <w:p w14:paraId="226FC007" w14:textId="77777777" w:rsidR="00FF1407" w:rsidRDefault="00FF1407">
      <w:pPr>
        <w:pStyle w:val="Prrafodelista"/>
        <w:shd w:val="clear" w:color="auto" w:fill="FFFFFF" w:themeFill="background1"/>
        <w:rPr>
          <w:ins w:id="493" w:author="danicasinos6@gmail.com" w:date="2022-06-01T16:30:00Z"/>
          <w:rFonts w:ascii="Arial" w:hAnsi="Arial" w:cs="Arial"/>
          <w:sz w:val="24"/>
          <w:szCs w:val="24"/>
        </w:rPr>
        <w:pPrChange w:id="494" w:author="danicasinos6@gmail.com" w:date="2022-06-01T16:30:00Z">
          <w:pPr>
            <w:pStyle w:val="Prrafodelista"/>
            <w:numPr>
              <w:numId w:val="6"/>
            </w:numPr>
            <w:shd w:val="clear" w:color="auto" w:fill="FFFFFF" w:themeFill="background1"/>
            <w:ind w:hanging="360"/>
          </w:pPr>
        </w:pPrChange>
      </w:pPr>
    </w:p>
    <w:p w14:paraId="0A79A41A" w14:textId="0A1B0987" w:rsidR="00FF1407" w:rsidRDefault="00FF1407" w:rsidP="00FF1407">
      <w:pPr>
        <w:pStyle w:val="Prrafodelista"/>
        <w:numPr>
          <w:ilvl w:val="0"/>
          <w:numId w:val="6"/>
        </w:numPr>
        <w:shd w:val="clear" w:color="auto" w:fill="FFFFFF" w:themeFill="background1"/>
        <w:rPr>
          <w:ins w:id="495" w:author="danicasinos6@gmail.com" w:date="2022-06-01T16:30:00Z"/>
          <w:rFonts w:ascii="Arial" w:hAnsi="Arial" w:cs="Arial"/>
          <w:sz w:val="24"/>
          <w:szCs w:val="24"/>
        </w:rPr>
      </w:pPr>
      <w:ins w:id="496" w:author="danicasinos6@gmail.com" w:date="2022-06-01T16:30:00Z">
        <w:r w:rsidRPr="00FF1407">
          <w:rPr>
            <w:rFonts w:ascii="Arial" w:hAnsi="Arial" w:cs="Arial"/>
            <w:sz w:val="24"/>
            <w:szCs w:val="24"/>
            <w:rPrChange w:id="497" w:author="danicasinos6@gmail.com" w:date="2022-06-01T16:30:00Z">
              <w:rPr/>
            </w:rPrChange>
          </w:rPr>
          <w:t>I</w:t>
        </w:r>
      </w:ins>
      <w:ins w:id="498" w:author="danicasinos6@gmail.com" w:date="2022-06-01T16:20:00Z">
        <w:r w:rsidR="008C2F9C" w:rsidRPr="00FF1407">
          <w:rPr>
            <w:rFonts w:ascii="Arial" w:hAnsi="Arial" w:cs="Arial"/>
            <w:sz w:val="24"/>
            <w:szCs w:val="24"/>
            <w:rPrChange w:id="499" w:author="danicasinos6@gmail.com" w:date="2022-06-01T16:30:00Z">
              <w:rPr/>
            </w:rPrChange>
          </w:rPr>
          <w:t xml:space="preserve">niciar sesión y acceder a la </w:t>
        </w:r>
      </w:ins>
      <w:ins w:id="500" w:author="danicasinos6@gmail.com" w:date="2022-06-01T16:31:00Z">
        <w:r>
          <w:rPr>
            <w:rFonts w:ascii="Arial" w:hAnsi="Arial" w:cs="Arial"/>
            <w:sz w:val="24"/>
            <w:szCs w:val="24"/>
          </w:rPr>
          <w:t>p</w:t>
        </w:r>
      </w:ins>
      <w:ins w:id="501" w:author="danicasinos6@gmail.com" w:date="2022-06-01T16:20:00Z">
        <w:r w:rsidR="008C2F9C" w:rsidRPr="00FF1407">
          <w:rPr>
            <w:rFonts w:ascii="Arial" w:hAnsi="Arial" w:cs="Arial"/>
            <w:sz w:val="24"/>
            <w:szCs w:val="24"/>
            <w:rPrChange w:id="502" w:author="danicasinos6@gmail.com" w:date="2022-06-01T16:30:00Z">
              <w:rPr/>
            </w:rPrChange>
          </w:rPr>
          <w:t>lataforma</w:t>
        </w:r>
      </w:ins>
      <w:ins w:id="503" w:author="danicasinos6@gmail.com" w:date="2022-06-01T17:39:00Z">
        <w:r w:rsidR="00C00F4F">
          <w:rPr>
            <w:rFonts w:ascii="Arial" w:hAnsi="Arial" w:cs="Arial"/>
            <w:sz w:val="24"/>
            <w:szCs w:val="24"/>
          </w:rPr>
          <w:t xml:space="preserve"> </w:t>
        </w:r>
        <w:r w:rsidR="00C00F4F" w:rsidRPr="00C00F4F">
          <w:rPr>
            <w:rFonts w:ascii="Arial" w:hAnsi="Arial" w:cs="Arial"/>
            <w:b/>
            <w:bCs/>
            <w:sz w:val="24"/>
            <w:szCs w:val="24"/>
            <w:rPrChange w:id="504" w:author="danicasinos6@gmail.com" w:date="2022-06-01T17:40:00Z">
              <w:rPr>
                <w:rFonts w:ascii="Arial" w:hAnsi="Arial" w:cs="Arial"/>
                <w:sz w:val="24"/>
                <w:szCs w:val="24"/>
              </w:rPr>
            </w:rPrChange>
          </w:rPr>
          <w:t>(</w:t>
        </w:r>
      </w:ins>
      <w:ins w:id="505" w:author="danicasinos6@gmail.com" w:date="2022-06-01T17:40:00Z">
        <w:r w:rsidR="00C00F4F" w:rsidRPr="00C00F4F">
          <w:rPr>
            <w:rFonts w:ascii="Arial" w:hAnsi="Arial" w:cs="Arial"/>
            <w:b/>
            <w:bCs/>
            <w:sz w:val="24"/>
            <w:szCs w:val="24"/>
            <w:rPrChange w:id="506" w:author="danicasinos6@gmail.com" w:date="2022-06-01T17:40:00Z">
              <w:rPr>
                <w:rFonts w:ascii="Arial" w:hAnsi="Arial" w:cs="Arial"/>
                <w:sz w:val="24"/>
                <w:szCs w:val="24"/>
              </w:rPr>
            </w:rPrChange>
          </w:rPr>
          <w:t>8)</w:t>
        </w:r>
      </w:ins>
    </w:p>
    <w:p w14:paraId="12F158A0" w14:textId="77777777" w:rsidR="00FF1407" w:rsidRDefault="00FF1407">
      <w:pPr>
        <w:pStyle w:val="Prrafodelista"/>
        <w:shd w:val="clear" w:color="auto" w:fill="FFFFFF" w:themeFill="background1"/>
        <w:rPr>
          <w:ins w:id="507" w:author="danicasinos6@gmail.com" w:date="2022-06-01T16:30:00Z"/>
          <w:rFonts w:ascii="Arial" w:hAnsi="Arial" w:cs="Arial"/>
          <w:sz w:val="24"/>
          <w:szCs w:val="24"/>
        </w:rPr>
        <w:pPrChange w:id="508" w:author="danicasinos6@gmail.com" w:date="2022-06-01T16:30:00Z">
          <w:pPr>
            <w:pStyle w:val="Prrafodelista"/>
            <w:numPr>
              <w:numId w:val="6"/>
            </w:numPr>
            <w:shd w:val="clear" w:color="auto" w:fill="FFFFFF" w:themeFill="background1"/>
            <w:ind w:hanging="360"/>
          </w:pPr>
        </w:pPrChange>
      </w:pPr>
    </w:p>
    <w:p w14:paraId="167D6F7F" w14:textId="4B1A777D" w:rsidR="008C2F9C" w:rsidRPr="00FF1407" w:rsidRDefault="00FF1407">
      <w:pPr>
        <w:pStyle w:val="Prrafodelista"/>
        <w:numPr>
          <w:ilvl w:val="0"/>
          <w:numId w:val="6"/>
        </w:numPr>
        <w:shd w:val="clear" w:color="auto" w:fill="FFFFFF" w:themeFill="background1"/>
        <w:rPr>
          <w:ins w:id="509" w:author="danicasinos6@gmail.com" w:date="2022-06-01T16:21:00Z"/>
          <w:rFonts w:ascii="Arial" w:hAnsi="Arial" w:cs="Arial"/>
          <w:sz w:val="24"/>
          <w:szCs w:val="24"/>
          <w:rPrChange w:id="510" w:author="danicasinos6@gmail.com" w:date="2022-06-01T16:30:00Z">
            <w:rPr>
              <w:ins w:id="511" w:author="danicasinos6@gmail.com" w:date="2022-06-01T16:21:00Z"/>
            </w:rPr>
          </w:rPrChange>
        </w:rPr>
        <w:pPrChange w:id="512" w:author="danicasinos6@gmail.com" w:date="2022-06-01T16:30:00Z">
          <w:pPr>
            <w:shd w:val="clear" w:color="auto" w:fill="FFFFFF" w:themeFill="background1"/>
          </w:pPr>
        </w:pPrChange>
      </w:pPr>
      <w:ins w:id="513" w:author="danicasinos6@gmail.com" w:date="2022-06-01T16:30:00Z">
        <w:r>
          <w:rPr>
            <w:rFonts w:ascii="Arial" w:hAnsi="Arial" w:cs="Arial"/>
            <w:sz w:val="24"/>
            <w:szCs w:val="24"/>
          </w:rPr>
          <w:t>C</w:t>
        </w:r>
      </w:ins>
      <w:ins w:id="514" w:author="danicasinos6@gmail.com" w:date="2022-06-01T16:21:00Z">
        <w:r w:rsidR="008C2F9C" w:rsidRPr="00FF1407">
          <w:rPr>
            <w:rFonts w:ascii="Arial" w:hAnsi="Arial" w:cs="Arial"/>
            <w:sz w:val="24"/>
            <w:szCs w:val="24"/>
            <w:rPrChange w:id="515" w:author="danicasinos6@gmail.com" w:date="2022-06-01T16:30:00Z">
              <w:rPr/>
            </w:rPrChange>
          </w:rPr>
          <w:t>ontinuar sin iniciar sesión (solo se podrá acceder al apartado inicio</w:t>
        </w:r>
        <w:proofErr w:type="gramStart"/>
        <w:r w:rsidR="008C2F9C" w:rsidRPr="00FF1407">
          <w:rPr>
            <w:rFonts w:ascii="Arial" w:hAnsi="Arial" w:cs="Arial"/>
            <w:sz w:val="24"/>
            <w:szCs w:val="24"/>
            <w:rPrChange w:id="516" w:author="danicasinos6@gmail.com" w:date="2022-06-01T16:30:00Z">
              <w:rPr/>
            </w:rPrChange>
          </w:rPr>
          <w:t>).</w:t>
        </w:r>
      </w:ins>
      <w:ins w:id="517" w:author="danicasinos6@gmail.com" w:date="2022-06-01T17:40:00Z">
        <w:r w:rsidR="00C00F4F" w:rsidRPr="00C00F4F">
          <w:rPr>
            <w:rFonts w:ascii="Arial" w:hAnsi="Arial" w:cs="Arial"/>
            <w:b/>
            <w:bCs/>
            <w:sz w:val="24"/>
            <w:szCs w:val="24"/>
            <w:rPrChange w:id="518" w:author="danicasinos6@gmail.com" w:date="2022-06-01T17:40:00Z">
              <w:rPr>
                <w:rFonts w:ascii="Arial" w:hAnsi="Arial" w:cs="Arial"/>
                <w:sz w:val="24"/>
                <w:szCs w:val="24"/>
              </w:rPr>
            </w:rPrChange>
          </w:rPr>
          <w:t>(</w:t>
        </w:r>
        <w:proofErr w:type="gramEnd"/>
        <w:r w:rsidR="00C00F4F" w:rsidRPr="00C00F4F">
          <w:rPr>
            <w:rFonts w:ascii="Arial" w:hAnsi="Arial" w:cs="Arial"/>
            <w:b/>
            <w:bCs/>
            <w:sz w:val="24"/>
            <w:szCs w:val="24"/>
            <w:rPrChange w:id="519" w:author="danicasinos6@gmail.com" w:date="2022-06-01T17:40:00Z">
              <w:rPr>
                <w:rFonts w:ascii="Arial" w:hAnsi="Arial" w:cs="Arial"/>
                <w:sz w:val="24"/>
                <w:szCs w:val="24"/>
              </w:rPr>
            </w:rPrChange>
          </w:rPr>
          <w:t>9)</w:t>
        </w:r>
      </w:ins>
    </w:p>
    <w:p w14:paraId="4F1F2F0C" w14:textId="7208DF68" w:rsidR="008C2F9C" w:rsidRDefault="00A8151B" w:rsidP="008C2F9C">
      <w:pPr>
        <w:shd w:val="clear" w:color="auto" w:fill="FFFFFF" w:themeFill="background1"/>
        <w:jc w:val="center"/>
        <w:rPr>
          <w:rFonts w:ascii="Arial" w:hAnsi="Arial" w:cs="Arial"/>
          <w:sz w:val="24"/>
          <w:szCs w:val="24"/>
        </w:rPr>
      </w:pPr>
      <w:ins w:id="520" w:author="danicasinos6@gmail.com" w:date="2022-06-01T17:37:00Z">
        <w:r>
          <w:rPr>
            <w:noProof/>
          </w:rPr>
          <mc:AlternateContent>
            <mc:Choice Requires="wps">
              <w:drawing>
                <wp:anchor distT="45720" distB="45720" distL="114300" distR="114300" simplePos="0" relativeHeight="251672064" behindDoc="0" locked="0" layoutInCell="1" allowOverlap="1" wp14:anchorId="24B8FA03" wp14:editId="3F717E60">
                  <wp:simplePos x="0" y="0"/>
                  <wp:positionH relativeFrom="margin">
                    <wp:posOffset>1340509</wp:posOffset>
                  </wp:positionH>
                  <wp:positionV relativeFrom="margin">
                    <wp:posOffset>3840133</wp:posOffset>
                  </wp:positionV>
                  <wp:extent cx="263525" cy="251460"/>
                  <wp:effectExtent l="8890" t="13970" r="13335" b="10795"/>
                  <wp:wrapNone/>
                  <wp:docPr id="2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251460"/>
                          </a:xfrm>
                          <a:prstGeom prst="rect">
                            <a:avLst/>
                          </a:prstGeom>
                          <a:solidFill>
                            <a:srgbClr val="FFFFFF"/>
                          </a:solidFill>
                          <a:ln w="9525">
                            <a:solidFill>
                              <a:srgbClr val="000000"/>
                            </a:solidFill>
                            <a:miter lim="800000"/>
                            <a:headEnd/>
                            <a:tailEnd/>
                          </a:ln>
                        </wps:spPr>
                        <wps:txbx>
                          <w:txbxContent>
                            <w:p w14:paraId="2FE2B744" w14:textId="77777777" w:rsidR="00C00F4F" w:rsidRDefault="00C00F4F" w:rsidP="00243A01">
                              <w:pPr>
                                <w:rPr>
                                  <w:ins w:id="521" w:author="danicasinos6@gmail.com" w:date="2022-06-01T17:42:00Z"/>
                                </w:rPr>
                              </w:pPr>
                              <w:ins w:id="522" w:author="danicasinos6@gmail.com" w:date="2022-06-01T17:42:00Z">
                                <w:r>
                                  <w:t>9</w:t>
                                </w:r>
                              </w:ins>
                            </w:p>
                            <w:p w14:paraId="58524E81" w14:textId="5D7D6D9B" w:rsidR="00243A01" w:rsidRDefault="00C00F4F" w:rsidP="00243A01">
                              <w:ins w:id="523"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B8FA03" id="_x0000_s1032" type="#_x0000_t202" style="position:absolute;left:0;text-align:left;margin-left:105.55pt;margin-top:302.35pt;width:20.75pt;height:19.8pt;z-index:251672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">
                  <v:textbox>
                    <w:txbxContent>
                      <w:p w14:paraId="2FE2B744" w14:textId="77777777" w:rsidR="00C00F4F" w:rsidRDefault="00C00F4F" w:rsidP="00243A01">
                        <w:pPr>
                          <w:rPr>
                            <w:ins w:id="524" w:author="danicasinos6@gmail.com" w:date="2022-06-01T17:42:00Z"/>
                          </w:rPr>
                        </w:pPr>
                        <w:ins w:id="525" w:author="danicasinos6@gmail.com" w:date="2022-06-01T17:42:00Z">
                          <w:r>
                            <w:t>9</w:t>
                          </w:r>
                        </w:ins>
                      </w:p>
                      <w:p w14:paraId="58524E81" w14:textId="5D7D6D9B" w:rsidR="00243A01" w:rsidRDefault="00C00F4F" w:rsidP="00243A01">
                        <w:ins w:id="526" w:author="danicasinos6@gmail.com" w:date="2022-06-01T17:42:00Z">
                          <w:r>
                            <w:t>9</w:t>
                          </w:r>
                        </w:ins>
                      </w:p>
                    </w:txbxContent>
                  </v:textbox>
                  <w10:wrap anchorx="margin" anchory="margin"/>
                </v:shape>
              </w:pict>
            </mc:Fallback>
          </mc:AlternateContent>
        </w:r>
      </w:ins>
      <w:ins w:id="527" w:author="danicasinos6@gmail.com" w:date="2022-06-01T17:38:00Z">
        <w:r>
          <w:rPr>
            <w:rFonts w:ascii="Arial" w:hAnsi="Arial" w:cs="Arial"/>
            <w:noProof/>
            <w:sz w:val="24"/>
            <w:szCs w:val="24"/>
          </w:rPr>
          <mc:AlternateContent>
            <mc:Choice Requires="wps">
              <w:drawing>
                <wp:anchor distT="45720" distB="45720" distL="114300" distR="114300" simplePos="0" relativeHeight="251674112" behindDoc="0" locked="0" layoutInCell="1" allowOverlap="1" wp14:anchorId="24B8FA03" wp14:editId="71A7FD17">
                  <wp:simplePos x="0" y="0"/>
                  <wp:positionH relativeFrom="margin">
                    <wp:posOffset>1130827</wp:posOffset>
                  </wp:positionH>
                  <wp:positionV relativeFrom="margin">
                    <wp:posOffset>3348882</wp:posOffset>
                  </wp:positionV>
                  <wp:extent cx="263525" cy="251460"/>
                  <wp:effectExtent l="8890" t="5080" r="13335" b="10160"/>
                  <wp:wrapNone/>
                  <wp:docPr id="2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251460"/>
                          </a:xfrm>
                          <a:prstGeom prst="rect">
                            <a:avLst/>
                          </a:prstGeom>
                          <a:solidFill>
                            <a:srgbClr val="FFFFFF"/>
                          </a:solidFill>
                          <a:ln w="9525">
                            <a:solidFill>
                              <a:srgbClr val="000000"/>
                            </a:solidFill>
                            <a:miter lim="800000"/>
                            <a:headEnd/>
                            <a:tailEnd/>
                          </a:ln>
                        </wps:spPr>
                        <wps:txbx>
                          <w:txbxContent>
                            <w:p w14:paraId="456C20A9" w14:textId="4C8455F9" w:rsidR="00243A01" w:rsidRDefault="00C00F4F" w:rsidP="00243A01">
                              <w:pPr>
                                <w:rPr>
                                  <w:ins w:id="528" w:author="danicasinos6@gmail.com" w:date="2022-06-01T17:42:00Z"/>
                                </w:rPr>
                              </w:pPr>
                              <w:ins w:id="529" w:author="danicasinos6@gmail.com" w:date="2022-06-01T17:42:00Z">
                                <w:r>
                                  <w:t>8</w:t>
                                </w:r>
                              </w:ins>
                            </w:p>
                            <w:p w14:paraId="0BE3114B" w14:textId="77777777" w:rsidR="00C00F4F" w:rsidRDefault="00C00F4F" w:rsidP="00243A0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B8FA03" id="_x0000_s1033" type="#_x0000_t202" style="position:absolute;left:0;text-align:left;margin-left:89.05pt;margin-top:263.7pt;width:20.75pt;height:19.8pt;z-index:25167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">
                  <v:textbox>
                    <w:txbxContent>
                      <w:p w14:paraId="456C20A9" w14:textId="4C8455F9" w:rsidR="00243A01" w:rsidRDefault="00C00F4F" w:rsidP="00243A01">
                        <w:pPr>
                          <w:rPr>
                            <w:ins w:id="530" w:author="danicasinos6@gmail.com" w:date="2022-06-01T17:42:00Z"/>
                          </w:rPr>
                        </w:pPr>
                        <w:ins w:id="531" w:author="danicasinos6@gmail.com" w:date="2022-06-01T17:42:00Z">
                          <w:r>
                            <w:t>8</w:t>
                          </w:r>
                        </w:ins>
                      </w:p>
                      <w:p w14:paraId="0BE3114B" w14:textId="77777777" w:rsidR="00C00F4F" w:rsidRDefault="00C00F4F" w:rsidP="00243A01"/>
                    </w:txbxContent>
                  </v:textbox>
                  <w10:wrap anchorx="margin" anchory="margin"/>
                </v:shape>
              </w:pict>
            </mc:Fallback>
          </mc:AlternateContent>
        </w:r>
        <w:r>
          <w:rPr>
            <w:noProof/>
          </w:rPr>
          <mc:AlternateContent>
            <mc:Choice Requires="wps">
              <w:drawing>
                <wp:anchor distT="45720" distB="45720" distL="114300" distR="114300" simplePos="0" relativeHeight="251673088" behindDoc="0" locked="0" layoutInCell="1" allowOverlap="1" wp14:anchorId="24B8FA03" wp14:editId="0512B570">
                  <wp:simplePos x="0" y="0"/>
                  <wp:positionH relativeFrom="margin">
                    <wp:posOffset>4382986</wp:posOffset>
                  </wp:positionH>
                  <wp:positionV relativeFrom="margin">
                    <wp:posOffset>3618481</wp:posOffset>
                  </wp:positionV>
                  <wp:extent cx="263525" cy="251460"/>
                  <wp:effectExtent l="8890" t="13970" r="13335" b="10795"/>
                  <wp:wrapNone/>
                  <wp:docPr id="2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251460"/>
                          </a:xfrm>
                          <a:prstGeom prst="rect">
                            <a:avLst/>
                          </a:prstGeom>
                          <a:solidFill>
                            <a:srgbClr val="FFFFFF"/>
                          </a:solidFill>
                          <a:ln w="9525">
                            <a:solidFill>
                              <a:srgbClr val="000000"/>
                            </a:solidFill>
                            <a:miter lim="800000"/>
                            <a:headEnd/>
                            <a:tailEnd/>
                          </a:ln>
                        </wps:spPr>
                        <wps:txbx>
                          <w:txbxContent>
                            <w:p w14:paraId="6C772E51" w14:textId="17B7210E" w:rsidR="00243A01" w:rsidRDefault="00C00F4F" w:rsidP="00243A01">
                              <w:ins w:id="532" w:author="danicasinos6@gmail.com" w:date="2022-06-01T17:42:00Z">
                                <w:r>
                                  <w:t>7</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B8FA03" id="_x0000_s1034" type="#_x0000_t202" style="position:absolute;left:0;text-align:left;margin-left:345.1pt;margin-top:284.9pt;width:20.75pt;height:19.8pt;z-index:251673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">
                  <v:textbox>
                    <w:txbxContent>
                      <w:p w14:paraId="6C772E51" w14:textId="17B7210E" w:rsidR="00243A01" w:rsidRDefault="00C00F4F" w:rsidP="00243A01">
                        <w:ins w:id="533" w:author="danicasinos6@gmail.com" w:date="2022-06-01T17:42:00Z">
                          <w:r>
                            <w:t>7</w:t>
                          </w:r>
                        </w:ins>
                      </w:p>
                    </w:txbxContent>
                  </v:textbox>
                  <w10:wrap anchorx="margin" anchory="margin"/>
                </v:shape>
              </w:pict>
            </mc:Fallback>
          </mc:AlternateContent>
        </w:r>
      </w:ins>
      <w:ins w:id="534" w:author="danicasinos6@gmail.com" w:date="2022-06-01T17:40:00Z">
        <w:r>
          <w:rPr>
            <w:rFonts w:ascii="Arial" w:hAnsi="Arial" w:cs="Arial"/>
            <w:noProof/>
            <w:sz w:val="24"/>
            <w:szCs w:val="24"/>
          </w:rPr>
          <mc:AlternateContent>
            <mc:Choice Requires="wps">
              <w:drawing>
                <wp:anchor distT="0" distB="0" distL="114300" distR="114300" simplePos="0" relativeHeight="251677184" behindDoc="0" locked="0" layoutInCell="1" allowOverlap="1" wp14:anchorId="5412710E" wp14:editId="513F79C3">
                  <wp:simplePos x="0" y="0"/>
                  <wp:positionH relativeFrom="column">
                    <wp:posOffset>1574237</wp:posOffset>
                  </wp:positionH>
                  <wp:positionV relativeFrom="paragraph">
                    <wp:posOffset>2147618</wp:posOffset>
                  </wp:positionV>
                  <wp:extent cx="926465" cy="0"/>
                  <wp:effectExtent l="17780" t="57150" r="8255" b="57150"/>
                  <wp:wrapNone/>
                  <wp:docPr id="274"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2646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348A6B" id="AutoShape 21" o:spid="_x0000_s1026" type="#_x0000_t32" style="position:absolute;margin-left:123.95pt;margin-top:169.1pt;width:72.95pt;height:0;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">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678208" behindDoc="0" locked="0" layoutInCell="1" allowOverlap="1" wp14:anchorId="5412710E" wp14:editId="6BE5F41A">
                  <wp:simplePos x="0" y="0"/>
                  <wp:positionH relativeFrom="column">
                    <wp:posOffset>3284436</wp:posOffset>
                  </wp:positionH>
                  <wp:positionV relativeFrom="paragraph">
                    <wp:posOffset>1918994</wp:posOffset>
                  </wp:positionV>
                  <wp:extent cx="1085874" cy="45719"/>
                  <wp:effectExtent l="0" t="38100" r="38100" b="88265"/>
                  <wp:wrapNone/>
                  <wp:docPr id="275"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5874" cy="4571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439180" id="AutoShape 22" o:spid="_x0000_s1026" type="#_x0000_t32" style="position:absolute;margin-left:258.6pt;margin-top:151.1pt;width:85.5pt;height:3.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">
                  <v:stroke endarrow="block"/>
                </v:shape>
              </w:pict>
            </mc:Fallback>
          </mc:AlternateContent>
        </w:r>
      </w:ins>
      <w:ins w:id="535" w:author="danicasinos6@gmail.com" w:date="2022-06-01T17:41:00Z">
        <w:r w:rsidR="007A52CF">
          <w:rPr>
            <w:rFonts w:ascii="Arial" w:hAnsi="Arial" w:cs="Arial"/>
            <w:noProof/>
            <w:sz w:val="24"/>
            <w:szCs w:val="24"/>
          </w:rPr>
          <mc:AlternateContent>
            <mc:Choice Requires="wps">
              <w:drawing>
                <wp:anchor distT="0" distB="0" distL="114300" distR="114300" simplePos="0" relativeHeight="251679232" behindDoc="0" locked="0" layoutInCell="1" allowOverlap="1" wp14:anchorId="5412710E" wp14:editId="6B57FB43">
                  <wp:simplePos x="0" y="0"/>
                  <wp:positionH relativeFrom="column">
                    <wp:posOffset>1359691</wp:posOffset>
                  </wp:positionH>
                  <wp:positionV relativeFrom="paragraph">
                    <wp:posOffset>1671368</wp:posOffset>
                  </wp:positionV>
                  <wp:extent cx="1283299" cy="45719"/>
                  <wp:effectExtent l="38100" t="38100" r="12700" b="88265"/>
                  <wp:wrapNone/>
                  <wp:docPr id="276"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83299" cy="4571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86C732" id="AutoShape 23" o:spid="_x0000_s1026" type="#_x0000_t32" style="position:absolute;margin-left:107.05pt;margin-top:131.6pt;width:101.05pt;height:3.6p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">
                  <v:stroke endarrow="block"/>
                </v:shape>
              </w:pict>
            </mc:Fallback>
          </mc:AlternateContent>
        </w:r>
      </w:ins>
      <w:ins w:id="536" w:author="danicasinos6@gmail.com" w:date="2022-06-01T16:29:00Z">
        <w:r w:rsidR="00FF1407">
          <w:rPr>
            <w:noProof/>
          </w:rPr>
          <w:drawing>
            <wp:inline distT="0" distB="0" distL="0" distR="0" wp14:anchorId="1C89E02D" wp14:editId="3F2E885A">
              <wp:extent cx="2342789" cy="26569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3194" cy="2680078"/>
                      </a:xfrm>
                      <a:prstGeom prst="rect">
                        <a:avLst/>
                      </a:prstGeom>
                    </pic:spPr>
                  </pic:pic>
                </a:graphicData>
              </a:graphic>
            </wp:inline>
          </w:drawing>
        </w:r>
      </w:ins>
    </w:p>
    <w:p w14:paraId="596F9EE7" w14:textId="29B60258" w:rsidR="00822135" w:rsidRPr="00822135" w:rsidRDefault="004D2F3B" w:rsidP="008C2F9C">
      <w:pPr>
        <w:shd w:val="clear" w:color="auto" w:fill="FFFFFF" w:themeFill="background1"/>
        <w:jc w:val="center"/>
        <w:rPr>
          <w:ins w:id="537" w:author="danicasinos6@gmail.com" w:date="2022-06-01T16:22:00Z"/>
          <w:rStyle w:val="nfasissutil"/>
        </w:rPr>
      </w:pPr>
      <w:r>
        <w:rPr>
          <w:rStyle w:val="nfasissutil"/>
        </w:rPr>
        <w:t>1</w:t>
      </w:r>
      <w:r w:rsidR="00A7563D">
        <w:rPr>
          <w:rStyle w:val="nfasissutil"/>
        </w:rPr>
        <w:t>9</w:t>
      </w:r>
      <w:r>
        <w:rPr>
          <w:rStyle w:val="nfasissutil"/>
        </w:rPr>
        <w:t xml:space="preserve">. </w:t>
      </w:r>
      <w:r w:rsidR="00822135">
        <w:rPr>
          <w:rStyle w:val="nfasissutil"/>
        </w:rPr>
        <w:t>Página de inicio de sesión</w:t>
      </w:r>
    </w:p>
    <w:p w14:paraId="5991F363" w14:textId="4CCE3370" w:rsidR="00A8151B" w:rsidRDefault="00FF1407">
      <w:pPr>
        <w:rPr>
          <w:rFonts w:ascii="Arial" w:hAnsi="Arial" w:cs="Arial"/>
          <w:sz w:val="24"/>
          <w:szCs w:val="24"/>
        </w:rPr>
      </w:pPr>
      <w:ins w:id="538" w:author="danicasinos6@gmail.com" w:date="2022-06-01T16:31:00Z">
        <w:r>
          <w:rPr>
            <w:rFonts w:ascii="Arial" w:hAnsi="Arial" w:cs="Arial"/>
            <w:sz w:val="24"/>
            <w:szCs w:val="24"/>
          </w:rPr>
          <w:br w:type="page"/>
        </w:r>
      </w:ins>
    </w:p>
    <w:p w14:paraId="1D98349E" w14:textId="77777777" w:rsidR="00771DDB" w:rsidRDefault="00771DDB">
      <w:pPr>
        <w:rPr>
          <w:rFonts w:ascii="Arial" w:hAnsi="Arial" w:cs="Arial"/>
          <w:sz w:val="24"/>
          <w:szCs w:val="24"/>
        </w:rPr>
      </w:pPr>
    </w:p>
    <w:p w14:paraId="70B7DFB1" w14:textId="628CF3BD" w:rsidR="00A8151B" w:rsidRPr="007A52CF" w:rsidRDefault="00A8151B" w:rsidP="008C42F7">
      <w:pPr>
        <w:pStyle w:val="Prrafodelista"/>
        <w:numPr>
          <w:ilvl w:val="1"/>
          <w:numId w:val="26"/>
        </w:numPr>
        <w:shd w:val="clear" w:color="auto" w:fill="F4B083" w:themeFill="accent2" w:themeFillTint="99"/>
        <w:rPr>
          <w:ins w:id="539" w:author="danicasinos6@gmail.com" w:date="2022-06-01T16:09:00Z"/>
          <w:rFonts w:ascii="Arial" w:hAnsi="Arial" w:cs="Arial"/>
          <w:color w:val="FFFFFF" w:themeColor="background1"/>
          <w:sz w:val="32"/>
          <w:szCs w:val="32"/>
        </w:rPr>
      </w:pPr>
      <w:r>
        <w:rPr>
          <w:rFonts w:ascii="Arial" w:hAnsi="Arial" w:cs="Arial"/>
          <w:color w:val="FFFFFF" w:themeColor="background1"/>
          <w:sz w:val="32"/>
          <w:szCs w:val="32"/>
        </w:rPr>
        <w:t>Inicio</w:t>
      </w:r>
    </w:p>
    <w:p w14:paraId="590D6A7B" w14:textId="77777777" w:rsidR="00A8151B" w:rsidRDefault="00A8151B" w:rsidP="00A8151B">
      <w:pPr>
        <w:shd w:val="clear" w:color="auto" w:fill="FFFFFF" w:themeFill="background1"/>
        <w:rPr>
          <w:ins w:id="540" w:author="danicasinos6@gmail.com" w:date="2022-06-01T16:15:00Z"/>
          <w:rFonts w:ascii="Arial" w:hAnsi="Arial" w:cs="Arial"/>
          <w:sz w:val="24"/>
          <w:szCs w:val="24"/>
        </w:rPr>
      </w:pPr>
    </w:p>
    <w:p w14:paraId="7621E8CD" w14:textId="248FBC19" w:rsidR="008832DB" w:rsidRDefault="00A8151B" w:rsidP="008832DB">
      <w:pPr>
        <w:rPr>
          <w:rFonts w:ascii="Arial" w:hAnsi="Arial" w:cs="Arial"/>
          <w:sz w:val="24"/>
          <w:szCs w:val="24"/>
        </w:rPr>
      </w:pPr>
      <w:r>
        <w:rPr>
          <w:rFonts w:ascii="Arial" w:hAnsi="Arial" w:cs="Arial"/>
          <w:sz w:val="24"/>
          <w:szCs w:val="24"/>
        </w:rPr>
        <w:t xml:space="preserve">Desde inicio los usuarios pueden acceder a las noticias y </w:t>
      </w:r>
      <w:proofErr w:type="gramStart"/>
      <w:r>
        <w:rPr>
          <w:rFonts w:ascii="Arial" w:hAnsi="Arial" w:cs="Arial"/>
          <w:sz w:val="24"/>
          <w:szCs w:val="24"/>
        </w:rPr>
        <w:t>artículos</w:t>
      </w:r>
      <w:r w:rsidRPr="00A8151B">
        <w:rPr>
          <w:rFonts w:ascii="Arial" w:hAnsi="Arial" w:cs="Arial"/>
          <w:b/>
          <w:bCs/>
          <w:sz w:val="24"/>
          <w:szCs w:val="24"/>
        </w:rPr>
        <w:t>(</w:t>
      </w:r>
      <w:proofErr w:type="gramEnd"/>
      <w:r w:rsidRPr="00A8151B">
        <w:rPr>
          <w:rFonts w:ascii="Arial" w:hAnsi="Arial" w:cs="Arial"/>
          <w:b/>
          <w:bCs/>
          <w:sz w:val="24"/>
          <w:szCs w:val="24"/>
        </w:rPr>
        <w:t>10)</w:t>
      </w:r>
      <w:r>
        <w:rPr>
          <w:rFonts w:ascii="Arial" w:hAnsi="Arial" w:cs="Arial"/>
          <w:sz w:val="24"/>
          <w:szCs w:val="24"/>
        </w:rPr>
        <w:t>.</w:t>
      </w:r>
      <w:r w:rsidR="008832DB" w:rsidRPr="008832DB">
        <w:rPr>
          <w:rFonts w:ascii="Arial" w:hAnsi="Arial" w:cs="Arial"/>
          <w:sz w:val="24"/>
          <w:szCs w:val="24"/>
        </w:rPr>
        <w:t xml:space="preserve"> </w:t>
      </w:r>
    </w:p>
    <w:p w14:paraId="4FE1B475" w14:textId="33E2D576" w:rsidR="008832DB" w:rsidRDefault="00A8151B" w:rsidP="008832DB">
      <w:pPr>
        <w:rPr>
          <w:rFonts w:ascii="Arial" w:hAnsi="Arial" w:cs="Arial"/>
          <w:sz w:val="24"/>
          <w:szCs w:val="24"/>
        </w:rPr>
      </w:pPr>
      <w:r>
        <w:rPr>
          <w:noProof/>
        </w:rPr>
        <w:drawing>
          <wp:anchor distT="0" distB="0" distL="114300" distR="114300" simplePos="0" relativeHeight="251703808" behindDoc="0" locked="0" layoutInCell="1" allowOverlap="1" wp14:anchorId="7ACC7AC8" wp14:editId="495576CC">
            <wp:simplePos x="0" y="0"/>
            <wp:positionH relativeFrom="margin">
              <wp:align>left</wp:align>
            </wp:positionH>
            <wp:positionV relativeFrom="paragraph">
              <wp:posOffset>31331</wp:posOffset>
            </wp:positionV>
            <wp:extent cx="3418700" cy="3786996"/>
            <wp:effectExtent l="0" t="0" r="0" b="444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18700" cy="3786996"/>
                    </a:xfrm>
                    <a:prstGeom prst="rect">
                      <a:avLst/>
                    </a:prstGeom>
                  </pic:spPr>
                </pic:pic>
              </a:graphicData>
            </a:graphic>
          </wp:anchor>
        </w:drawing>
      </w:r>
    </w:p>
    <w:p w14:paraId="2CD6281E" w14:textId="6B3FE21D" w:rsidR="008832DB" w:rsidRDefault="008832DB" w:rsidP="008832DB">
      <w:pPr>
        <w:ind w:left="5460"/>
        <w:jc w:val="center"/>
        <w:rPr>
          <w:rFonts w:ascii="Arial" w:hAnsi="Arial" w:cs="Arial"/>
          <w:sz w:val="24"/>
          <w:szCs w:val="24"/>
        </w:rPr>
      </w:pPr>
    </w:p>
    <w:p w14:paraId="485D48A2" w14:textId="1C5F8BDD" w:rsidR="008832DB" w:rsidRDefault="00624BFE" w:rsidP="008832DB">
      <w:pPr>
        <w:ind w:left="5880"/>
        <w:jc w:val="left"/>
        <w:rPr>
          <w:rFonts w:ascii="Arial" w:hAnsi="Arial" w:cs="Arial"/>
          <w:sz w:val="24"/>
          <w:szCs w:val="24"/>
        </w:rPr>
      </w:pPr>
      <w:r>
        <w:rPr>
          <w:noProof/>
        </w:rPr>
        <mc:AlternateContent>
          <mc:Choice Requires="wps">
            <w:drawing>
              <wp:anchor distT="0" distB="0" distL="114300" distR="114300" simplePos="0" relativeHeight="251777536" behindDoc="0" locked="0" layoutInCell="1" allowOverlap="1" wp14:anchorId="18854E37" wp14:editId="21A07E47">
                <wp:simplePos x="0" y="0"/>
                <wp:positionH relativeFrom="column">
                  <wp:posOffset>-244822</wp:posOffset>
                </wp:positionH>
                <wp:positionV relativeFrom="paragraph">
                  <wp:posOffset>216391</wp:posOffset>
                </wp:positionV>
                <wp:extent cx="207034" cy="0"/>
                <wp:effectExtent l="0" t="76200" r="21590" b="95250"/>
                <wp:wrapNone/>
                <wp:docPr id="301" name="Conector recto de flecha 301"/>
                <wp:cNvGraphicFramePr/>
                <a:graphic xmlns:a="http://schemas.openxmlformats.org/drawingml/2006/main">
                  <a:graphicData uri="http://schemas.microsoft.com/office/word/2010/wordprocessingShape">
                    <wps:wsp>
                      <wps:cNvCnPr/>
                      <wps:spPr>
                        <a:xfrm>
                          <a:off x="0" y="0"/>
                          <a:ext cx="20703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B6DA2C" id="Conector recto de flecha 301" o:spid="_x0000_s1026" type="#_x0000_t32" style="position:absolute;margin-left:-19.3pt;margin-top:17.05pt;width:16.3pt;height:0;z-index:25177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" strokecolor="black [3200]" strokeweight=".5pt">
                <v:stroke endarrow="block" joinstyle="miter"/>
              </v:shape>
            </w:pict>
          </mc:Fallback>
        </mc:AlternateContent>
      </w:r>
      <w:ins w:id="541" w:author="danicasinos6@gmail.com" w:date="2022-06-01T17:38:00Z">
        <w:r>
          <w:rPr>
            <w:noProof/>
          </w:rPr>
          <mc:AlternateContent>
            <mc:Choice Requires="wps">
              <w:drawing>
                <wp:anchor distT="45720" distB="45720" distL="114300" distR="114300" simplePos="0" relativeHeight="251767296" behindDoc="0" locked="0" layoutInCell="1" allowOverlap="1" wp14:anchorId="7D07F866" wp14:editId="2A9F38C3">
                  <wp:simplePos x="0" y="0"/>
                  <wp:positionH relativeFrom="margin">
                    <wp:posOffset>-595223</wp:posOffset>
                  </wp:positionH>
                  <wp:positionV relativeFrom="margin">
                    <wp:posOffset>2139064</wp:posOffset>
                  </wp:positionV>
                  <wp:extent cx="344793" cy="251460"/>
                  <wp:effectExtent l="0" t="0" r="17780" b="15240"/>
                  <wp:wrapNone/>
                  <wp:docPr id="2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793" cy="251460"/>
                          </a:xfrm>
                          <a:prstGeom prst="rect">
                            <a:avLst/>
                          </a:prstGeom>
                          <a:solidFill>
                            <a:srgbClr val="FFFFFF"/>
                          </a:solidFill>
                          <a:ln w="9525">
                            <a:solidFill>
                              <a:srgbClr val="000000"/>
                            </a:solidFill>
                            <a:miter lim="800000"/>
                            <a:headEnd/>
                            <a:tailEnd/>
                          </a:ln>
                        </wps:spPr>
                        <wps:txbx>
                          <w:txbxContent>
                            <w:p w14:paraId="130B1A99" w14:textId="72A34E55" w:rsidR="00624BFE" w:rsidRDefault="00624BFE" w:rsidP="00624BFE">
                              <w: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07F866" id="_x0000_s1035" type="#_x0000_t202" style="position:absolute;left:0;text-align:left;margin-left:-46.85pt;margin-top:168.45pt;width:27.15pt;height:19.8pt;z-index:2517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">
                  <v:textbox>
                    <w:txbxContent>
                      <w:p w14:paraId="130B1A99" w14:textId="72A34E55" w:rsidR="00624BFE" w:rsidRDefault="00624BFE" w:rsidP="00624BFE">
                        <w:r>
                          <w:t>10</w:t>
                        </w:r>
                      </w:p>
                    </w:txbxContent>
                  </v:textbox>
                  <w10:wrap anchorx="margin" anchory="margin"/>
                </v:shape>
              </w:pict>
            </mc:Fallback>
          </mc:AlternateContent>
        </w:r>
      </w:ins>
      <w:r w:rsidR="008832DB">
        <w:rPr>
          <w:rFonts w:ascii="Arial" w:hAnsi="Arial" w:cs="Arial"/>
          <w:sz w:val="24"/>
          <w:szCs w:val="24"/>
        </w:rPr>
        <w:t xml:space="preserve">También podremos navegar entre las diferentes páginas de artículos con los botones de </w:t>
      </w:r>
      <w:proofErr w:type="gramStart"/>
      <w:r w:rsidR="008832DB">
        <w:rPr>
          <w:rFonts w:ascii="Arial" w:hAnsi="Arial" w:cs="Arial"/>
          <w:sz w:val="24"/>
          <w:szCs w:val="24"/>
        </w:rPr>
        <w:t>navegación</w:t>
      </w:r>
      <w:r w:rsidR="008832DB" w:rsidRPr="008832DB">
        <w:rPr>
          <w:rFonts w:ascii="Arial" w:hAnsi="Arial" w:cs="Arial"/>
          <w:b/>
          <w:bCs/>
          <w:sz w:val="24"/>
          <w:szCs w:val="24"/>
        </w:rPr>
        <w:t>(</w:t>
      </w:r>
      <w:proofErr w:type="gramEnd"/>
      <w:r w:rsidR="008832DB" w:rsidRPr="008832DB">
        <w:rPr>
          <w:rFonts w:ascii="Arial" w:hAnsi="Arial" w:cs="Arial"/>
          <w:b/>
          <w:bCs/>
          <w:sz w:val="24"/>
          <w:szCs w:val="24"/>
        </w:rPr>
        <w:t>11)</w:t>
      </w:r>
      <w:r w:rsidR="008832DB">
        <w:rPr>
          <w:rFonts w:ascii="Arial" w:hAnsi="Arial" w:cs="Arial"/>
          <w:sz w:val="24"/>
          <w:szCs w:val="24"/>
        </w:rPr>
        <w:t>, por página se muestran 5 articulos de F</w:t>
      </w:r>
      <w:r w:rsidR="008832DB">
        <w:rPr>
          <w:rFonts w:ascii="Arial" w:hAnsi="Arial" w:cs="Arial"/>
          <w:sz w:val="24"/>
          <w:szCs w:val="24"/>
        </w:rPr>
        <w:t>1 y 3 articulos de noticias.</w:t>
      </w:r>
    </w:p>
    <w:p w14:paraId="038A543A" w14:textId="386DA907" w:rsidR="008832DB" w:rsidRDefault="008832DB" w:rsidP="008832DB">
      <w:pPr>
        <w:ind w:left="5880"/>
        <w:jc w:val="left"/>
        <w:rPr>
          <w:rFonts w:ascii="Arial" w:hAnsi="Arial" w:cs="Arial"/>
          <w:sz w:val="24"/>
          <w:szCs w:val="24"/>
        </w:rPr>
      </w:pPr>
      <w:r>
        <w:rPr>
          <w:rFonts w:ascii="Arial" w:hAnsi="Arial" w:cs="Arial"/>
          <w:sz w:val="24"/>
          <w:szCs w:val="24"/>
        </w:rPr>
        <w:t xml:space="preserve">Si entramos a un artículo como usuario, tendremos la posibilidad de dar like/dislike al </w:t>
      </w:r>
      <w:proofErr w:type="gramStart"/>
      <w:r>
        <w:rPr>
          <w:rFonts w:ascii="Arial" w:hAnsi="Arial" w:cs="Arial"/>
          <w:sz w:val="24"/>
          <w:szCs w:val="24"/>
        </w:rPr>
        <w:t>artículo.</w:t>
      </w:r>
      <w:r w:rsidR="00105BE4" w:rsidRPr="00105BE4">
        <w:rPr>
          <w:rFonts w:ascii="Arial" w:hAnsi="Arial" w:cs="Arial"/>
          <w:b/>
          <w:bCs/>
          <w:sz w:val="24"/>
          <w:szCs w:val="24"/>
        </w:rPr>
        <w:t>(</w:t>
      </w:r>
      <w:proofErr w:type="gramEnd"/>
      <w:r w:rsidR="00105BE4">
        <w:rPr>
          <w:rFonts w:ascii="Arial" w:hAnsi="Arial" w:cs="Arial"/>
          <w:b/>
          <w:bCs/>
          <w:sz w:val="24"/>
          <w:szCs w:val="24"/>
        </w:rPr>
        <w:t>12</w:t>
      </w:r>
      <w:r w:rsidR="00105BE4" w:rsidRPr="00105BE4">
        <w:rPr>
          <w:rFonts w:ascii="Arial" w:hAnsi="Arial" w:cs="Arial"/>
          <w:b/>
          <w:bCs/>
          <w:sz w:val="24"/>
          <w:szCs w:val="24"/>
        </w:rPr>
        <w:t>)</w:t>
      </w:r>
    </w:p>
    <w:p w14:paraId="0754C5C8" w14:textId="350094FD" w:rsidR="00105BE4" w:rsidRDefault="00624BFE" w:rsidP="008832DB">
      <w:pPr>
        <w:ind w:left="5880"/>
        <w:jc w:val="left"/>
        <w:rPr>
          <w:rFonts w:ascii="Arial" w:hAnsi="Arial" w:cs="Arial"/>
          <w:b/>
          <w:bCs/>
          <w:sz w:val="24"/>
          <w:szCs w:val="24"/>
        </w:rPr>
      </w:pPr>
      <w:r>
        <w:rPr>
          <w:rFonts w:ascii="Arial" w:hAnsi="Arial" w:cs="Arial"/>
          <w:noProof/>
          <w:sz w:val="24"/>
          <w:szCs w:val="24"/>
        </w:rPr>
        <mc:AlternateContent>
          <mc:Choice Requires="wps">
            <w:drawing>
              <wp:anchor distT="0" distB="0" distL="114300" distR="114300" simplePos="0" relativeHeight="251776512" behindDoc="0" locked="0" layoutInCell="1" allowOverlap="1" wp14:anchorId="72608B31" wp14:editId="20EF2F4D">
                <wp:simplePos x="0" y="0"/>
                <wp:positionH relativeFrom="column">
                  <wp:posOffset>376279</wp:posOffset>
                </wp:positionH>
                <wp:positionV relativeFrom="paragraph">
                  <wp:posOffset>609576</wp:posOffset>
                </wp:positionV>
                <wp:extent cx="1104182" cy="405442"/>
                <wp:effectExtent l="0" t="38100" r="58420" b="33020"/>
                <wp:wrapNone/>
                <wp:docPr id="300" name="Conector recto de flecha 300"/>
                <wp:cNvGraphicFramePr/>
                <a:graphic xmlns:a="http://schemas.openxmlformats.org/drawingml/2006/main">
                  <a:graphicData uri="http://schemas.microsoft.com/office/word/2010/wordprocessingShape">
                    <wps:wsp>
                      <wps:cNvCnPr/>
                      <wps:spPr>
                        <a:xfrm flipV="1">
                          <a:off x="0" y="0"/>
                          <a:ext cx="1104182" cy="4054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3B5BB1" id="Conector recto de flecha 300" o:spid="_x0000_s1026" type="#_x0000_t32" style="position:absolute;margin-left:29.65pt;margin-top:48pt;width:86.95pt;height:31.9pt;flip:y;z-index:25177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" strokecolor="black [3200]" strokeweight=".5pt">
                <v:stroke endarrow="block" joinstyle="miter"/>
              </v:shape>
            </w:pict>
          </mc:Fallback>
        </mc:AlternateContent>
      </w:r>
      <w:r w:rsidR="008832DB">
        <w:rPr>
          <w:rFonts w:ascii="Arial" w:hAnsi="Arial" w:cs="Arial"/>
          <w:sz w:val="24"/>
          <w:szCs w:val="24"/>
        </w:rPr>
        <w:t xml:space="preserve">Si entramos como administrador, podemos borrarlo </w:t>
      </w:r>
      <w:proofErr w:type="gramStart"/>
      <w:r w:rsidR="008832DB">
        <w:rPr>
          <w:rFonts w:ascii="Arial" w:hAnsi="Arial" w:cs="Arial"/>
          <w:sz w:val="24"/>
          <w:szCs w:val="24"/>
        </w:rPr>
        <w:t>también</w:t>
      </w:r>
      <w:r w:rsidR="00105BE4" w:rsidRPr="00105BE4">
        <w:rPr>
          <w:rFonts w:ascii="Arial" w:hAnsi="Arial" w:cs="Arial"/>
          <w:b/>
          <w:bCs/>
          <w:sz w:val="24"/>
          <w:szCs w:val="24"/>
        </w:rPr>
        <w:t>(</w:t>
      </w:r>
      <w:proofErr w:type="gramEnd"/>
      <w:r w:rsidR="00105BE4" w:rsidRPr="00105BE4">
        <w:rPr>
          <w:rFonts w:ascii="Arial" w:hAnsi="Arial" w:cs="Arial"/>
          <w:b/>
          <w:bCs/>
          <w:sz w:val="24"/>
          <w:szCs w:val="24"/>
        </w:rPr>
        <w:t>13)</w:t>
      </w:r>
    </w:p>
    <w:p w14:paraId="6B62F150" w14:textId="484B4435" w:rsidR="00105BE4" w:rsidRDefault="00624BFE" w:rsidP="00105BE4">
      <w:pPr>
        <w:ind w:left="2100"/>
        <w:jc w:val="left"/>
        <w:rPr>
          <w:rStyle w:val="nfasissutil"/>
        </w:rPr>
      </w:pPr>
      <w:ins w:id="542" w:author="danicasinos6@gmail.com" w:date="2022-06-01T17:38:00Z">
        <w:r>
          <w:rPr>
            <w:noProof/>
          </w:rPr>
          <mc:AlternateContent>
            <mc:Choice Requires="wps">
              <w:drawing>
                <wp:anchor distT="45720" distB="45720" distL="114300" distR="114300" simplePos="0" relativeHeight="251769344" behindDoc="0" locked="0" layoutInCell="1" allowOverlap="1" wp14:anchorId="1E64B05B" wp14:editId="24249AF3">
                  <wp:simplePos x="0" y="0"/>
                  <wp:positionH relativeFrom="margin">
                    <wp:align>left</wp:align>
                  </wp:positionH>
                  <wp:positionV relativeFrom="margin">
                    <wp:posOffset>5415664</wp:posOffset>
                  </wp:positionV>
                  <wp:extent cx="370936" cy="251460"/>
                  <wp:effectExtent l="0" t="0" r="10160" b="15240"/>
                  <wp:wrapNone/>
                  <wp:docPr id="2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936" cy="251460"/>
                          </a:xfrm>
                          <a:prstGeom prst="rect">
                            <a:avLst/>
                          </a:prstGeom>
                          <a:solidFill>
                            <a:srgbClr val="FFFFFF"/>
                          </a:solidFill>
                          <a:ln w="9525">
                            <a:solidFill>
                              <a:srgbClr val="000000"/>
                            </a:solidFill>
                            <a:miter lim="800000"/>
                            <a:headEnd/>
                            <a:tailEnd/>
                          </a:ln>
                        </wps:spPr>
                        <wps:txbx>
                          <w:txbxContent>
                            <w:p w14:paraId="3346F1D7" w14:textId="74F323DD" w:rsidR="00624BFE" w:rsidRDefault="00624BFE" w:rsidP="00624BFE">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64B05B" id="_x0000_s1036" type="#_x0000_t202" style="position:absolute;left:0;text-align:left;margin-left:0;margin-top:426.45pt;width:29.2pt;height:19.8pt;z-index:251769344;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">
                  <v:textbox>
                    <w:txbxContent>
                      <w:p w14:paraId="3346F1D7" w14:textId="74F323DD" w:rsidR="00624BFE" w:rsidRDefault="00624BFE" w:rsidP="00624BFE">
                        <w:r>
                          <w:t>11</w:t>
                        </w:r>
                      </w:p>
                    </w:txbxContent>
                  </v:textbox>
                  <w10:wrap anchorx="margin" anchory="margin"/>
                </v:shape>
              </w:pict>
            </mc:Fallback>
          </mc:AlternateContent>
        </w:r>
      </w:ins>
      <w:r w:rsidR="00A7563D">
        <w:rPr>
          <w:rStyle w:val="nfasissutil"/>
        </w:rPr>
        <w:t>20</w:t>
      </w:r>
      <w:r w:rsidR="004D2F3B">
        <w:rPr>
          <w:rStyle w:val="nfasissutil"/>
        </w:rPr>
        <w:t xml:space="preserve">. </w:t>
      </w:r>
      <w:r w:rsidR="00105BE4">
        <w:rPr>
          <w:rStyle w:val="nfasissutil"/>
        </w:rPr>
        <w:t>Página inicio</w:t>
      </w:r>
    </w:p>
    <w:p w14:paraId="6A79A625" w14:textId="3D4DB34C" w:rsidR="00105BE4" w:rsidRDefault="00105BE4" w:rsidP="00105BE4">
      <w:pPr>
        <w:ind w:left="2100"/>
        <w:jc w:val="left"/>
        <w:rPr>
          <w:rStyle w:val="nfasissutil"/>
        </w:rPr>
      </w:pPr>
      <w:r>
        <w:rPr>
          <w:noProof/>
        </w:rPr>
        <w:drawing>
          <wp:anchor distT="0" distB="0" distL="114300" distR="114300" simplePos="0" relativeHeight="251704832" behindDoc="0" locked="0" layoutInCell="1" allowOverlap="1" wp14:anchorId="30B41775" wp14:editId="16D83053">
            <wp:simplePos x="0" y="0"/>
            <wp:positionH relativeFrom="margin">
              <wp:align>center</wp:align>
            </wp:positionH>
            <wp:positionV relativeFrom="paragraph">
              <wp:posOffset>127132</wp:posOffset>
            </wp:positionV>
            <wp:extent cx="4425298" cy="2318780"/>
            <wp:effectExtent l="0" t="0" r="0" b="571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425298" cy="2318780"/>
                    </a:xfrm>
                    <a:prstGeom prst="rect">
                      <a:avLst/>
                    </a:prstGeom>
                  </pic:spPr>
                </pic:pic>
              </a:graphicData>
            </a:graphic>
          </wp:anchor>
        </w:drawing>
      </w:r>
    </w:p>
    <w:p w14:paraId="47248E52" w14:textId="4CD93C3E" w:rsidR="00105BE4" w:rsidRDefault="00105BE4" w:rsidP="00105BE4">
      <w:pPr>
        <w:ind w:left="2100"/>
        <w:jc w:val="left"/>
        <w:rPr>
          <w:rStyle w:val="nfasissutil"/>
        </w:rPr>
      </w:pPr>
    </w:p>
    <w:p w14:paraId="1466BE6D" w14:textId="1EF5A2ED" w:rsidR="00105BE4" w:rsidRDefault="00105BE4" w:rsidP="00105BE4">
      <w:pPr>
        <w:ind w:left="2100"/>
        <w:jc w:val="left"/>
        <w:rPr>
          <w:rStyle w:val="nfasissutil"/>
        </w:rPr>
      </w:pPr>
    </w:p>
    <w:p w14:paraId="2D6E5C60" w14:textId="3E95B45C" w:rsidR="00105BE4" w:rsidRDefault="00105BE4" w:rsidP="00105BE4">
      <w:pPr>
        <w:ind w:left="2100"/>
        <w:jc w:val="left"/>
        <w:rPr>
          <w:rStyle w:val="nfasissutil"/>
        </w:rPr>
      </w:pPr>
    </w:p>
    <w:p w14:paraId="17FD4955" w14:textId="41B96614" w:rsidR="00105BE4" w:rsidRDefault="00105BE4" w:rsidP="00105BE4">
      <w:pPr>
        <w:ind w:left="2100"/>
        <w:jc w:val="left"/>
        <w:rPr>
          <w:rStyle w:val="nfasissutil"/>
        </w:rPr>
      </w:pPr>
    </w:p>
    <w:p w14:paraId="60752BBC" w14:textId="495C88BE" w:rsidR="00105BE4" w:rsidRDefault="00624BFE" w:rsidP="00105BE4">
      <w:pPr>
        <w:ind w:left="2100"/>
        <w:jc w:val="left"/>
        <w:rPr>
          <w:rStyle w:val="nfasissutil"/>
        </w:rPr>
      </w:pPr>
      <w:r>
        <w:rPr>
          <w:noProof/>
        </w:rPr>
        <mc:AlternateContent>
          <mc:Choice Requires="wps">
            <w:drawing>
              <wp:anchor distT="0" distB="0" distL="114300" distR="114300" simplePos="0" relativeHeight="251774464" behindDoc="0" locked="0" layoutInCell="1" allowOverlap="1" wp14:anchorId="7DF6CBF1" wp14:editId="0C2A36ED">
                <wp:simplePos x="0" y="0"/>
                <wp:positionH relativeFrom="column">
                  <wp:posOffset>453294</wp:posOffset>
                </wp:positionH>
                <wp:positionV relativeFrom="paragraph">
                  <wp:posOffset>237190</wp:posOffset>
                </wp:positionV>
                <wp:extent cx="2260744" cy="258793"/>
                <wp:effectExtent l="0" t="0" r="44450" b="84455"/>
                <wp:wrapNone/>
                <wp:docPr id="298" name="Conector recto de flecha 298"/>
                <wp:cNvGraphicFramePr/>
                <a:graphic xmlns:a="http://schemas.openxmlformats.org/drawingml/2006/main">
                  <a:graphicData uri="http://schemas.microsoft.com/office/word/2010/wordprocessingShape">
                    <wps:wsp>
                      <wps:cNvCnPr/>
                      <wps:spPr>
                        <a:xfrm>
                          <a:off x="0" y="0"/>
                          <a:ext cx="2260744" cy="2587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690A7D" id="Conector recto de flecha 298" o:spid="_x0000_s1026" type="#_x0000_t32" style="position:absolute;margin-left:35.7pt;margin-top:18.7pt;width:178pt;height:20.4pt;z-index:25177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" strokecolor="black [3200]" strokeweight=".5pt">
                <v:stroke endarrow="block" joinstyle="miter"/>
              </v:shape>
            </w:pict>
          </mc:Fallback>
        </mc:AlternateContent>
      </w:r>
      <w:ins w:id="543" w:author="danicasinos6@gmail.com" w:date="2022-06-01T17:38:00Z">
        <w:r>
          <w:rPr>
            <w:noProof/>
          </w:rPr>
          <mc:AlternateContent>
            <mc:Choice Requires="wps">
              <w:drawing>
                <wp:anchor distT="45720" distB="45720" distL="114300" distR="114300" simplePos="0" relativeHeight="251773440" behindDoc="0" locked="0" layoutInCell="1" allowOverlap="1" wp14:anchorId="4B2FC31A" wp14:editId="17546CD8">
                  <wp:simplePos x="0" y="0"/>
                  <wp:positionH relativeFrom="margin">
                    <wp:posOffset>99959</wp:posOffset>
                  </wp:positionH>
                  <wp:positionV relativeFrom="margin">
                    <wp:posOffset>7176602</wp:posOffset>
                  </wp:positionV>
                  <wp:extent cx="353419" cy="251460"/>
                  <wp:effectExtent l="0" t="0" r="27940" b="15240"/>
                  <wp:wrapNone/>
                  <wp:docPr id="2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419" cy="251460"/>
                          </a:xfrm>
                          <a:prstGeom prst="rect">
                            <a:avLst/>
                          </a:prstGeom>
                          <a:solidFill>
                            <a:srgbClr val="FFFFFF"/>
                          </a:solidFill>
                          <a:ln w="9525">
                            <a:solidFill>
                              <a:srgbClr val="000000"/>
                            </a:solidFill>
                            <a:miter lim="800000"/>
                            <a:headEnd/>
                            <a:tailEnd/>
                          </a:ln>
                        </wps:spPr>
                        <wps:txbx>
                          <w:txbxContent>
                            <w:p w14:paraId="2D20494C" w14:textId="121052AA" w:rsidR="00624BFE" w:rsidRDefault="00624BFE" w:rsidP="00624BFE">
                              <w:r>
                                <w:t>12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2FC31A" id="_x0000_s1037" type="#_x0000_t202" style="position:absolute;left:0;text-align:left;margin-left:7.85pt;margin-top:565.1pt;width:27.85pt;height:19.8pt;z-index:25177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">
                  <v:textbox>
                    <w:txbxContent>
                      <w:p w14:paraId="2D20494C" w14:textId="121052AA" w:rsidR="00624BFE" w:rsidRDefault="00624BFE" w:rsidP="00624BFE">
                        <w:r>
                          <w:t>12</w:t>
                        </w:r>
                      </w:p>
                    </w:txbxContent>
                  </v:textbox>
                  <w10:wrap anchorx="margin" anchory="margin"/>
                </v:shape>
              </w:pict>
            </mc:Fallback>
          </mc:AlternateContent>
        </w:r>
      </w:ins>
    </w:p>
    <w:p w14:paraId="66601B3C" w14:textId="4036DF65" w:rsidR="00105BE4" w:rsidRDefault="00105BE4" w:rsidP="00105BE4">
      <w:pPr>
        <w:ind w:left="2100"/>
        <w:jc w:val="left"/>
        <w:rPr>
          <w:rStyle w:val="nfasissutil"/>
        </w:rPr>
      </w:pPr>
    </w:p>
    <w:p w14:paraId="2FC5BE35" w14:textId="6DE5F809" w:rsidR="00105BE4" w:rsidRDefault="00624BFE" w:rsidP="00105BE4">
      <w:pPr>
        <w:ind w:left="2100"/>
        <w:jc w:val="left"/>
        <w:rPr>
          <w:rStyle w:val="nfasissutil"/>
        </w:rPr>
      </w:pPr>
      <w:r>
        <w:rPr>
          <w:noProof/>
        </w:rPr>
        <mc:AlternateContent>
          <mc:Choice Requires="wps">
            <w:drawing>
              <wp:anchor distT="0" distB="0" distL="114300" distR="114300" simplePos="0" relativeHeight="251775488" behindDoc="0" locked="0" layoutInCell="1" allowOverlap="1" wp14:anchorId="2A6957FF" wp14:editId="4B3F465F">
                <wp:simplePos x="0" y="0"/>
                <wp:positionH relativeFrom="column">
                  <wp:posOffset>453031</wp:posOffset>
                </wp:positionH>
                <wp:positionV relativeFrom="paragraph">
                  <wp:posOffset>101408</wp:posOffset>
                </wp:positionV>
                <wp:extent cx="2200622" cy="25880"/>
                <wp:effectExtent l="0" t="76200" r="28575" b="69850"/>
                <wp:wrapNone/>
                <wp:docPr id="299" name="Conector recto de flecha 299"/>
                <wp:cNvGraphicFramePr/>
                <a:graphic xmlns:a="http://schemas.openxmlformats.org/drawingml/2006/main">
                  <a:graphicData uri="http://schemas.microsoft.com/office/word/2010/wordprocessingShape">
                    <wps:wsp>
                      <wps:cNvCnPr/>
                      <wps:spPr>
                        <a:xfrm flipV="1">
                          <a:off x="0" y="0"/>
                          <a:ext cx="2200622" cy="25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350E0C" id="Conector recto de flecha 299" o:spid="_x0000_s1026" type="#_x0000_t32" style="position:absolute;margin-left:35.65pt;margin-top:8pt;width:173.3pt;height:2.05pt;flip:y;z-index:25177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" strokecolor="black [3200]" strokeweight=".5pt">
                <v:stroke endarrow="block" joinstyle="miter"/>
              </v:shape>
            </w:pict>
          </mc:Fallback>
        </mc:AlternateContent>
      </w:r>
      <w:ins w:id="544" w:author="danicasinos6@gmail.com" w:date="2022-06-01T17:38:00Z">
        <w:r>
          <w:rPr>
            <w:noProof/>
          </w:rPr>
          <mc:AlternateContent>
            <mc:Choice Requires="wps">
              <w:drawing>
                <wp:anchor distT="45720" distB="45720" distL="114300" distR="114300" simplePos="0" relativeHeight="251771392" behindDoc="0" locked="0" layoutInCell="1" allowOverlap="1" wp14:anchorId="736CB55B" wp14:editId="54C75183">
                  <wp:simplePos x="0" y="0"/>
                  <wp:positionH relativeFrom="margin">
                    <wp:posOffset>108369</wp:posOffset>
                  </wp:positionH>
                  <wp:positionV relativeFrom="margin">
                    <wp:posOffset>7685549</wp:posOffset>
                  </wp:positionV>
                  <wp:extent cx="344793" cy="251460"/>
                  <wp:effectExtent l="0" t="0" r="17780" b="15240"/>
                  <wp:wrapNone/>
                  <wp:docPr id="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793" cy="251460"/>
                          </a:xfrm>
                          <a:prstGeom prst="rect">
                            <a:avLst/>
                          </a:prstGeom>
                          <a:solidFill>
                            <a:srgbClr val="FFFFFF"/>
                          </a:solidFill>
                          <a:ln w="9525">
                            <a:solidFill>
                              <a:srgbClr val="000000"/>
                            </a:solidFill>
                            <a:miter lim="800000"/>
                            <a:headEnd/>
                            <a:tailEnd/>
                          </a:ln>
                        </wps:spPr>
                        <wps:txbx>
                          <w:txbxContent>
                            <w:p w14:paraId="552C3E10" w14:textId="3714F21A" w:rsidR="00624BFE" w:rsidRDefault="00624BFE" w:rsidP="00624BFE">
                              <w:r>
                                <w:t>13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6CB55B" id="_x0000_s1038" type="#_x0000_t202" style="position:absolute;left:0;text-align:left;margin-left:8.55pt;margin-top:605.15pt;width:27.15pt;height:19.8pt;z-index:251771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">
                  <v:textbox>
                    <w:txbxContent>
                      <w:p w14:paraId="552C3E10" w14:textId="3714F21A" w:rsidR="00624BFE" w:rsidRDefault="00624BFE" w:rsidP="00624BFE">
                        <w:r>
                          <w:t>13</w:t>
                        </w:r>
                      </w:p>
                    </w:txbxContent>
                  </v:textbox>
                  <w10:wrap anchorx="margin" anchory="margin"/>
                </v:shape>
              </w:pict>
            </mc:Fallback>
          </mc:AlternateContent>
        </w:r>
      </w:ins>
    </w:p>
    <w:p w14:paraId="21A54FE8" w14:textId="321F36B0" w:rsidR="00105BE4" w:rsidRPr="00105BE4" w:rsidRDefault="00A7563D" w:rsidP="00105BE4">
      <w:pPr>
        <w:ind w:left="4200"/>
        <w:jc w:val="left"/>
        <w:rPr>
          <w:rStyle w:val="nfasissutil"/>
        </w:rPr>
      </w:pPr>
      <w:r>
        <w:rPr>
          <w:rStyle w:val="nfasissutil"/>
        </w:rPr>
        <w:t>21</w:t>
      </w:r>
      <w:r w:rsidR="004D2F3B">
        <w:rPr>
          <w:rStyle w:val="nfasissutil"/>
        </w:rPr>
        <w:t xml:space="preserve">. </w:t>
      </w:r>
      <w:r w:rsidR="00105BE4">
        <w:rPr>
          <w:rStyle w:val="nfasissutil"/>
        </w:rPr>
        <w:t>Artículo</w:t>
      </w:r>
    </w:p>
    <w:p w14:paraId="5CBA1234" w14:textId="77777777" w:rsidR="00105BE4" w:rsidRDefault="00105BE4">
      <w:pPr>
        <w:rPr>
          <w:rFonts w:ascii="Arial" w:hAnsi="Arial" w:cs="Arial"/>
          <w:sz w:val="24"/>
          <w:szCs w:val="24"/>
        </w:rPr>
      </w:pPr>
    </w:p>
    <w:p w14:paraId="3C5744B0" w14:textId="77777777" w:rsidR="008C42F7" w:rsidRDefault="008C42F7">
      <w:pPr>
        <w:rPr>
          <w:rFonts w:ascii="Arial" w:hAnsi="Arial" w:cs="Arial"/>
          <w:sz w:val="24"/>
          <w:szCs w:val="24"/>
        </w:rPr>
      </w:pPr>
    </w:p>
    <w:p w14:paraId="234331AE" w14:textId="7766C317" w:rsidR="00105BE4" w:rsidRPr="00822135" w:rsidRDefault="00105BE4">
      <w:pPr>
        <w:rPr>
          <w:rFonts w:ascii="Arial" w:hAnsi="Arial" w:cs="Arial"/>
          <w:b/>
          <w:bCs/>
          <w:sz w:val="24"/>
          <w:szCs w:val="24"/>
        </w:rPr>
      </w:pPr>
      <w:r>
        <w:rPr>
          <w:rFonts w:ascii="Arial" w:hAnsi="Arial" w:cs="Arial"/>
          <w:sz w:val="24"/>
          <w:szCs w:val="24"/>
        </w:rPr>
        <w:t xml:space="preserve">Si accedemos como administrador a la pagina Inicio, nos aparecerá un panel admin al final de la página, con un formulario para añadir artículos a la página </w:t>
      </w:r>
      <w:proofErr w:type="gramStart"/>
      <w:r>
        <w:rPr>
          <w:rFonts w:ascii="Arial" w:hAnsi="Arial" w:cs="Arial"/>
          <w:sz w:val="24"/>
          <w:szCs w:val="24"/>
        </w:rPr>
        <w:t>inici</w:t>
      </w:r>
      <w:r w:rsidR="00822135">
        <w:rPr>
          <w:rFonts w:ascii="Arial" w:hAnsi="Arial" w:cs="Arial"/>
          <w:sz w:val="24"/>
          <w:szCs w:val="24"/>
        </w:rPr>
        <w:t>o.</w:t>
      </w:r>
      <w:r w:rsidRPr="00822135">
        <w:rPr>
          <w:rFonts w:ascii="Arial" w:hAnsi="Arial" w:cs="Arial"/>
          <w:b/>
          <w:bCs/>
          <w:sz w:val="24"/>
          <w:szCs w:val="24"/>
        </w:rPr>
        <w:t>(</w:t>
      </w:r>
      <w:proofErr w:type="gramEnd"/>
      <w:r w:rsidRPr="00822135">
        <w:rPr>
          <w:rFonts w:ascii="Arial" w:hAnsi="Arial" w:cs="Arial"/>
          <w:b/>
          <w:bCs/>
          <w:sz w:val="24"/>
          <w:szCs w:val="24"/>
        </w:rPr>
        <w:t>14)</w:t>
      </w:r>
    </w:p>
    <w:p w14:paraId="18F13C22" w14:textId="332B3879" w:rsidR="00105BE4" w:rsidRDefault="00822135" w:rsidP="00822135">
      <w:pPr>
        <w:ind w:left="3780"/>
        <w:rPr>
          <w:rFonts w:ascii="Arial" w:hAnsi="Arial" w:cs="Arial"/>
          <w:sz w:val="24"/>
          <w:szCs w:val="24"/>
        </w:rPr>
      </w:pPr>
      <w:r>
        <w:rPr>
          <w:noProof/>
        </w:rPr>
        <w:drawing>
          <wp:anchor distT="0" distB="0" distL="114300" distR="114300" simplePos="0" relativeHeight="251706880" behindDoc="0" locked="0" layoutInCell="1" allowOverlap="1" wp14:anchorId="4EAD1515" wp14:editId="2551C3D7">
            <wp:simplePos x="0" y="0"/>
            <wp:positionH relativeFrom="column">
              <wp:posOffset>22069</wp:posOffset>
            </wp:positionH>
            <wp:positionV relativeFrom="paragraph">
              <wp:posOffset>15528</wp:posOffset>
            </wp:positionV>
            <wp:extent cx="2219325" cy="4343400"/>
            <wp:effectExtent l="0" t="0" r="9525"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219325" cy="4343400"/>
                    </a:xfrm>
                    <a:prstGeom prst="rect">
                      <a:avLst/>
                    </a:prstGeom>
                  </pic:spPr>
                </pic:pic>
              </a:graphicData>
            </a:graphic>
          </wp:anchor>
        </w:drawing>
      </w:r>
      <w:r w:rsidR="00105BE4">
        <w:rPr>
          <w:rFonts w:ascii="Arial" w:hAnsi="Arial" w:cs="Arial"/>
          <w:sz w:val="24"/>
          <w:szCs w:val="24"/>
        </w:rPr>
        <w:t xml:space="preserve">Si accedemos como super-admin, nos aparecerá también un botón para añadir </w:t>
      </w:r>
      <w:proofErr w:type="gramStart"/>
      <w:r w:rsidR="00105BE4">
        <w:rPr>
          <w:rFonts w:ascii="Arial" w:hAnsi="Arial" w:cs="Arial"/>
          <w:sz w:val="24"/>
          <w:szCs w:val="24"/>
        </w:rPr>
        <w:t>administradores.</w:t>
      </w:r>
      <w:r w:rsidR="00105BE4" w:rsidRPr="00822135">
        <w:rPr>
          <w:rFonts w:ascii="Arial" w:hAnsi="Arial" w:cs="Arial"/>
          <w:b/>
          <w:bCs/>
          <w:sz w:val="24"/>
          <w:szCs w:val="24"/>
        </w:rPr>
        <w:t>(</w:t>
      </w:r>
      <w:proofErr w:type="gramEnd"/>
      <w:r w:rsidR="00105BE4" w:rsidRPr="00822135">
        <w:rPr>
          <w:rFonts w:ascii="Arial" w:hAnsi="Arial" w:cs="Arial"/>
          <w:b/>
          <w:bCs/>
          <w:sz w:val="24"/>
          <w:szCs w:val="24"/>
        </w:rPr>
        <w:t>15)</w:t>
      </w:r>
    </w:p>
    <w:p w14:paraId="15ADE2EE" w14:textId="77777777" w:rsidR="00822135" w:rsidRDefault="00822135">
      <w:pPr>
        <w:rPr>
          <w:noProof/>
        </w:rPr>
      </w:pPr>
    </w:p>
    <w:p w14:paraId="747B5FC6" w14:textId="668BEC14" w:rsidR="00822135" w:rsidRDefault="00822135">
      <w:pPr>
        <w:rPr>
          <w:noProof/>
        </w:rPr>
      </w:pPr>
    </w:p>
    <w:p w14:paraId="55840809" w14:textId="2202DFD4" w:rsidR="00822135" w:rsidRDefault="00822135">
      <w:pPr>
        <w:rPr>
          <w:noProof/>
        </w:rPr>
      </w:pPr>
      <w:r>
        <w:rPr>
          <w:noProof/>
        </w:rPr>
        <w:drawing>
          <wp:anchor distT="0" distB="0" distL="114300" distR="114300" simplePos="0" relativeHeight="251705856" behindDoc="0" locked="0" layoutInCell="1" allowOverlap="1" wp14:anchorId="2A1484A8" wp14:editId="6EE5559A">
            <wp:simplePos x="0" y="0"/>
            <wp:positionH relativeFrom="column">
              <wp:posOffset>2989712</wp:posOffset>
            </wp:positionH>
            <wp:positionV relativeFrom="paragraph">
              <wp:posOffset>9213</wp:posOffset>
            </wp:positionV>
            <wp:extent cx="2743200" cy="2105025"/>
            <wp:effectExtent l="0" t="0" r="0" b="952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743200" cy="2105025"/>
                    </a:xfrm>
                    <a:prstGeom prst="rect">
                      <a:avLst/>
                    </a:prstGeom>
                  </pic:spPr>
                </pic:pic>
              </a:graphicData>
            </a:graphic>
          </wp:anchor>
        </w:drawing>
      </w:r>
    </w:p>
    <w:p w14:paraId="3BDB2932" w14:textId="018C5475" w:rsidR="00822135" w:rsidRDefault="00822135">
      <w:pPr>
        <w:rPr>
          <w:noProof/>
        </w:rPr>
      </w:pPr>
      <w:r>
        <w:rPr>
          <w:rFonts w:ascii="Arial" w:hAnsi="Arial" w:cs="Arial"/>
          <w:noProof/>
          <w:sz w:val="24"/>
          <w:szCs w:val="24"/>
        </w:rPr>
        <mc:AlternateContent>
          <mc:Choice Requires="wps">
            <w:drawing>
              <wp:anchor distT="0" distB="0" distL="114300" distR="114300" simplePos="0" relativeHeight="251714048" behindDoc="0" locked="0" layoutInCell="1" allowOverlap="1" wp14:anchorId="7F90CDC3" wp14:editId="3C0BBE41">
                <wp:simplePos x="0" y="0"/>
                <wp:positionH relativeFrom="column">
                  <wp:posOffset>2075683</wp:posOffset>
                </wp:positionH>
                <wp:positionV relativeFrom="paragraph">
                  <wp:posOffset>117893</wp:posOffset>
                </wp:positionV>
                <wp:extent cx="348352" cy="45719"/>
                <wp:effectExtent l="38100" t="38100" r="13970" b="88265"/>
                <wp:wrapNone/>
                <wp:docPr id="55" name="Conector recto de flecha 55"/>
                <wp:cNvGraphicFramePr/>
                <a:graphic xmlns:a="http://schemas.openxmlformats.org/drawingml/2006/main">
                  <a:graphicData uri="http://schemas.microsoft.com/office/word/2010/wordprocessingShape">
                    <wps:wsp>
                      <wps:cNvCnPr/>
                      <wps:spPr>
                        <a:xfrm flipH="1">
                          <a:off x="0" y="0"/>
                          <a:ext cx="34835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C371E" id="Conector recto de flecha 55" o:spid="_x0000_s1026" type="#_x0000_t32" style="position:absolute;margin-left:163.45pt;margin-top:9.3pt;width:27.45pt;height:3.6pt;flip:x;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" strokecolor="black [3200]" strokeweight=".5pt">
                <v:stroke endarrow="block" joinstyle="miter"/>
              </v:shape>
            </w:pict>
          </mc:Fallback>
        </mc:AlternateContent>
      </w:r>
      <w:ins w:id="545" w:author="danicasinos6@gmail.com" w:date="2022-06-01T18:03:00Z">
        <w:r>
          <w:rPr>
            <w:rFonts w:ascii="Arial" w:hAnsi="Arial" w:cs="Arial"/>
            <w:noProof/>
            <w:sz w:val="24"/>
            <w:szCs w:val="24"/>
          </w:rPr>
          <mc:AlternateContent>
            <mc:Choice Requires="wps">
              <w:drawing>
                <wp:anchor distT="45720" distB="45720" distL="114300" distR="114300" simplePos="0" relativeHeight="251708928" behindDoc="0" locked="0" layoutInCell="1" allowOverlap="1" wp14:anchorId="6270BF76" wp14:editId="2E93520B">
                  <wp:simplePos x="0" y="0"/>
                  <wp:positionH relativeFrom="margin">
                    <wp:posOffset>2415588</wp:posOffset>
                  </wp:positionH>
                  <wp:positionV relativeFrom="margin">
                    <wp:posOffset>2530715</wp:posOffset>
                  </wp:positionV>
                  <wp:extent cx="340995" cy="251460"/>
                  <wp:effectExtent l="0" t="0" r="20955" b="1524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51460"/>
                          </a:xfrm>
                          <a:prstGeom prst="rect">
                            <a:avLst/>
                          </a:prstGeom>
                          <a:solidFill>
                            <a:srgbClr val="FFFFFF"/>
                          </a:solidFill>
                          <a:ln w="9525">
                            <a:solidFill>
                              <a:srgbClr val="000000"/>
                            </a:solidFill>
                            <a:miter lim="800000"/>
                            <a:headEnd/>
                            <a:tailEnd/>
                          </a:ln>
                        </wps:spPr>
                        <wps:txbx>
                          <w:txbxContent>
                            <w:p w14:paraId="5FDA318D" w14:textId="793D597A" w:rsidR="00822135" w:rsidRDefault="00822135" w:rsidP="00822135">
                              <w:pPr>
                                <w:rPr>
                                  <w:ins w:id="546" w:author="danicasinos6@gmail.com" w:date="2022-06-01T17:57:00Z"/>
                                </w:rPr>
                              </w:pPr>
                              <w:ins w:id="547" w:author="danicasinos6@gmail.com" w:date="2022-06-01T17:57:00Z">
                                <w:r>
                                  <w:t>1</w:t>
                                </w:r>
                              </w:ins>
                              <w:r>
                                <w:t>4</w:t>
                              </w:r>
                            </w:p>
                            <w:p w14:paraId="50ABDC5E" w14:textId="77777777" w:rsidR="00822135" w:rsidRDefault="00822135" w:rsidP="00822135">
                              <w:pPr>
                                <w:rPr>
                                  <w:ins w:id="548" w:author="danicasinos6@gmail.com" w:date="2022-06-01T17:42:00Z"/>
                                </w:rPr>
                              </w:pPr>
                              <w:ins w:id="549" w:author="danicasinos6@gmail.com" w:date="2022-06-01T17:56:00Z">
                                <w:r w:rsidRPr="00476AE7">
                                  <w:rPr>
                                    <w:noProof/>
                                  </w:rPr>
                                  <w:drawing>
                                    <wp:inline distT="0" distB="0" distL="0" distR="0" wp14:anchorId="4FE289CE" wp14:editId="40CD8ADD">
                                      <wp:extent cx="148590" cy="128270"/>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6C31DC6F" w14:textId="77777777" w:rsidR="00822135" w:rsidRDefault="00822135" w:rsidP="00822135">
                              <w:ins w:id="550"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70BF76" id="_x0000_s1039" type="#_x0000_t202" style="position:absolute;left:0;text-align:left;margin-left:190.2pt;margin-top:199.25pt;width:26.85pt;height:19.8pt;z-index:251708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">
                  <v:textbox>
                    <w:txbxContent>
                      <w:p w14:paraId="5FDA318D" w14:textId="793D597A" w:rsidR="00822135" w:rsidRDefault="00822135" w:rsidP="00822135">
                        <w:pPr>
                          <w:rPr>
                            <w:ins w:id="551" w:author="danicasinos6@gmail.com" w:date="2022-06-01T17:57:00Z"/>
                          </w:rPr>
                        </w:pPr>
                        <w:ins w:id="552" w:author="danicasinos6@gmail.com" w:date="2022-06-01T17:57:00Z">
                          <w:r>
                            <w:t>1</w:t>
                          </w:r>
                        </w:ins>
                        <w:r>
                          <w:t>4</w:t>
                        </w:r>
                      </w:p>
                      <w:p w14:paraId="50ABDC5E" w14:textId="77777777" w:rsidR="00822135" w:rsidRDefault="00822135" w:rsidP="00822135">
                        <w:pPr>
                          <w:rPr>
                            <w:ins w:id="553" w:author="danicasinos6@gmail.com" w:date="2022-06-01T17:42:00Z"/>
                          </w:rPr>
                        </w:pPr>
                        <w:ins w:id="554" w:author="danicasinos6@gmail.com" w:date="2022-06-01T17:56:00Z">
                          <w:r w:rsidRPr="00476AE7">
                            <w:rPr>
                              <w:noProof/>
                            </w:rPr>
                            <w:drawing>
                              <wp:inline distT="0" distB="0" distL="0" distR="0" wp14:anchorId="4FE289CE" wp14:editId="40CD8ADD">
                                <wp:extent cx="148590" cy="128270"/>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6C31DC6F" w14:textId="77777777" w:rsidR="00822135" w:rsidRDefault="00822135" w:rsidP="00822135">
                        <w:ins w:id="555" w:author="danicasinos6@gmail.com" w:date="2022-06-01T17:42:00Z">
                          <w:r>
                            <w:t>9</w:t>
                          </w:r>
                        </w:ins>
                      </w:p>
                    </w:txbxContent>
                  </v:textbox>
                  <w10:wrap anchorx="margin" anchory="margin"/>
                </v:shape>
              </w:pict>
            </mc:Fallback>
          </mc:AlternateContent>
        </w:r>
      </w:ins>
    </w:p>
    <w:p w14:paraId="52CF1BD7" w14:textId="77248DD4" w:rsidR="00822135" w:rsidRDefault="00822135">
      <w:pPr>
        <w:rPr>
          <w:noProof/>
        </w:rPr>
      </w:pPr>
    </w:p>
    <w:p w14:paraId="030AD69F" w14:textId="24A9CE4E" w:rsidR="00822135" w:rsidRDefault="00822135">
      <w:pPr>
        <w:rPr>
          <w:noProof/>
        </w:rPr>
      </w:pPr>
    </w:p>
    <w:p w14:paraId="29A51598" w14:textId="70ED0D5A" w:rsidR="00822135" w:rsidRDefault="00822135">
      <w:pPr>
        <w:rPr>
          <w:noProof/>
        </w:rPr>
      </w:pPr>
    </w:p>
    <w:p w14:paraId="1D051FBD" w14:textId="2A9F380D" w:rsidR="00822135" w:rsidRDefault="00822135">
      <w:pPr>
        <w:rPr>
          <w:noProof/>
        </w:rPr>
      </w:pPr>
      <w:r>
        <w:rPr>
          <w:rFonts w:ascii="Arial" w:hAnsi="Arial" w:cs="Arial"/>
          <w:noProof/>
          <w:sz w:val="24"/>
          <w:szCs w:val="24"/>
        </w:rPr>
        <mc:AlternateContent>
          <mc:Choice Requires="wps">
            <w:drawing>
              <wp:anchor distT="0" distB="0" distL="114300" distR="114300" simplePos="0" relativeHeight="251712000" behindDoc="0" locked="0" layoutInCell="1" allowOverlap="1" wp14:anchorId="39360D8F" wp14:editId="36A094FA">
                <wp:simplePos x="0" y="0"/>
                <wp:positionH relativeFrom="column">
                  <wp:posOffset>2739917</wp:posOffset>
                </wp:positionH>
                <wp:positionV relativeFrom="paragraph">
                  <wp:posOffset>80046</wp:posOffset>
                </wp:positionV>
                <wp:extent cx="474453" cy="336430"/>
                <wp:effectExtent l="0" t="38100" r="59055" b="26035"/>
                <wp:wrapNone/>
                <wp:docPr id="53" name="Conector recto de flecha 53"/>
                <wp:cNvGraphicFramePr/>
                <a:graphic xmlns:a="http://schemas.openxmlformats.org/drawingml/2006/main">
                  <a:graphicData uri="http://schemas.microsoft.com/office/word/2010/wordprocessingShape">
                    <wps:wsp>
                      <wps:cNvCnPr/>
                      <wps:spPr>
                        <a:xfrm flipV="1">
                          <a:off x="0" y="0"/>
                          <a:ext cx="474453" cy="336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04C1A0" id="Conector recto de flecha 53" o:spid="_x0000_s1026" type="#_x0000_t32" style="position:absolute;margin-left:215.75pt;margin-top:6.3pt;width:37.35pt;height:26.5pt;flip:y;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" strokecolor="black [3200]" strokeweight=".5pt">
                <v:stroke endarrow="block" joinstyle="miter"/>
              </v:shape>
            </w:pict>
          </mc:Fallback>
        </mc:AlternateContent>
      </w:r>
      <w:ins w:id="556" w:author="danicasinos6@gmail.com" w:date="2022-06-01T18:03:00Z">
        <w:r>
          <w:rPr>
            <w:rFonts w:ascii="Arial" w:hAnsi="Arial" w:cs="Arial"/>
            <w:noProof/>
            <w:sz w:val="24"/>
            <w:szCs w:val="24"/>
          </w:rPr>
          <mc:AlternateContent>
            <mc:Choice Requires="wps">
              <w:drawing>
                <wp:anchor distT="45720" distB="45720" distL="114300" distR="114300" simplePos="0" relativeHeight="251710976" behindDoc="0" locked="0" layoutInCell="1" allowOverlap="1" wp14:anchorId="5A541382" wp14:editId="65B63B22">
                  <wp:simplePos x="0" y="0"/>
                  <wp:positionH relativeFrom="margin">
                    <wp:posOffset>2415396</wp:posOffset>
                  </wp:positionH>
                  <wp:positionV relativeFrom="margin">
                    <wp:posOffset>4032525</wp:posOffset>
                  </wp:positionV>
                  <wp:extent cx="340995" cy="251460"/>
                  <wp:effectExtent l="7620" t="13335" r="13335" b="1143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51460"/>
                          </a:xfrm>
                          <a:prstGeom prst="rect">
                            <a:avLst/>
                          </a:prstGeom>
                          <a:solidFill>
                            <a:srgbClr val="FFFFFF"/>
                          </a:solidFill>
                          <a:ln w="9525">
                            <a:solidFill>
                              <a:srgbClr val="000000"/>
                            </a:solidFill>
                            <a:miter lim="800000"/>
                            <a:headEnd/>
                            <a:tailEnd/>
                          </a:ln>
                        </wps:spPr>
                        <wps:txbx>
                          <w:txbxContent>
                            <w:p w14:paraId="689C8E76" w14:textId="62C345BD" w:rsidR="00822135" w:rsidRDefault="00822135" w:rsidP="00822135">
                              <w:ins w:id="557" w:author="danicasinos6@gmail.com" w:date="2022-06-01T17:57:00Z">
                                <w:r>
                                  <w:t>1</w:t>
                                </w:r>
                              </w:ins>
                              <w:r>
                                <w:t>5</w:t>
                              </w:r>
                            </w:p>
                            <w:p w14:paraId="78574464" w14:textId="77777777" w:rsidR="00822135" w:rsidRDefault="00822135" w:rsidP="00822135">
                              <w:pPr>
                                <w:rPr>
                                  <w:ins w:id="558" w:author="danicasinos6@gmail.com" w:date="2022-06-01T17:57:00Z"/>
                                </w:rPr>
                              </w:pPr>
                            </w:p>
                            <w:p w14:paraId="59123795" w14:textId="77777777" w:rsidR="00822135" w:rsidRDefault="00822135" w:rsidP="00822135">
                              <w:pPr>
                                <w:rPr>
                                  <w:ins w:id="559" w:author="danicasinos6@gmail.com" w:date="2022-06-01T17:42:00Z"/>
                                </w:rPr>
                              </w:pPr>
                              <w:ins w:id="560" w:author="danicasinos6@gmail.com" w:date="2022-06-01T17:56:00Z">
                                <w:r w:rsidRPr="00476AE7">
                                  <w:rPr>
                                    <w:noProof/>
                                  </w:rPr>
                                  <w:drawing>
                                    <wp:inline distT="0" distB="0" distL="0" distR="0" wp14:anchorId="1B169DB1" wp14:editId="4DAC4074">
                                      <wp:extent cx="148590" cy="128270"/>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2AEB2C7E" w14:textId="77777777" w:rsidR="00822135" w:rsidRDefault="00822135" w:rsidP="00822135">
                              <w:ins w:id="561"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A541382" id="_x0000_s1040" type="#_x0000_t202" style="position:absolute;left:0;text-align:left;margin-left:190.2pt;margin-top:317.5pt;width:26.85pt;height:19.8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">
                  <v:textbox>
                    <w:txbxContent>
                      <w:p w14:paraId="689C8E76" w14:textId="62C345BD" w:rsidR="00822135" w:rsidRDefault="00822135" w:rsidP="00822135">
                        <w:ins w:id="562" w:author="danicasinos6@gmail.com" w:date="2022-06-01T17:57:00Z">
                          <w:r>
                            <w:t>1</w:t>
                          </w:r>
                        </w:ins>
                        <w:r>
                          <w:t>5</w:t>
                        </w:r>
                      </w:p>
                      <w:p w14:paraId="78574464" w14:textId="77777777" w:rsidR="00822135" w:rsidRDefault="00822135" w:rsidP="00822135">
                        <w:pPr>
                          <w:rPr>
                            <w:ins w:id="563" w:author="danicasinos6@gmail.com" w:date="2022-06-01T17:57:00Z"/>
                          </w:rPr>
                        </w:pPr>
                      </w:p>
                      <w:p w14:paraId="59123795" w14:textId="77777777" w:rsidR="00822135" w:rsidRDefault="00822135" w:rsidP="00822135">
                        <w:pPr>
                          <w:rPr>
                            <w:ins w:id="564" w:author="danicasinos6@gmail.com" w:date="2022-06-01T17:42:00Z"/>
                          </w:rPr>
                        </w:pPr>
                        <w:ins w:id="565" w:author="danicasinos6@gmail.com" w:date="2022-06-01T17:56:00Z">
                          <w:r w:rsidRPr="00476AE7">
                            <w:rPr>
                              <w:noProof/>
                            </w:rPr>
                            <w:drawing>
                              <wp:inline distT="0" distB="0" distL="0" distR="0" wp14:anchorId="1B169DB1" wp14:editId="4DAC4074">
                                <wp:extent cx="148590" cy="128270"/>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2AEB2C7E" w14:textId="77777777" w:rsidR="00822135" w:rsidRDefault="00822135" w:rsidP="00822135">
                        <w:ins w:id="566" w:author="danicasinos6@gmail.com" w:date="2022-06-01T17:42:00Z">
                          <w:r>
                            <w:t>9</w:t>
                          </w:r>
                        </w:ins>
                      </w:p>
                    </w:txbxContent>
                  </v:textbox>
                  <w10:wrap anchorx="margin" anchory="margin"/>
                </v:shape>
              </w:pict>
            </mc:Fallback>
          </mc:AlternateContent>
        </w:r>
      </w:ins>
    </w:p>
    <w:p w14:paraId="1F3E5E86" w14:textId="5C3C091A" w:rsidR="00822135" w:rsidRDefault="00822135">
      <w:pPr>
        <w:rPr>
          <w:noProof/>
        </w:rPr>
      </w:pPr>
      <w:r>
        <w:rPr>
          <w:noProof/>
        </w:rPr>
        <mc:AlternateContent>
          <mc:Choice Requires="wps">
            <w:drawing>
              <wp:anchor distT="0" distB="0" distL="114300" distR="114300" simplePos="0" relativeHeight="251713024" behindDoc="0" locked="0" layoutInCell="1" allowOverlap="1" wp14:anchorId="06360E07" wp14:editId="43FF69CD">
                <wp:simplePos x="0" y="0"/>
                <wp:positionH relativeFrom="column">
                  <wp:posOffset>1540845</wp:posOffset>
                </wp:positionH>
                <wp:positionV relativeFrom="paragraph">
                  <wp:posOffset>103050</wp:posOffset>
                </wp:positionV>
                <wp:extent cx="897148" cy="793630"/>
                <wp:effectExtent l="38100" t="0" r="17780" b="64135"/>
                <wp:wrapNone/>
                <wp:docPr id="54" name="Conector recto de flecha 54"/>
                <wp:cNvGraphicFramePr/>
                <a:graphic xmlns:a="http://schemas.openxmlformats.org/drawingml/2006/main">
                  <a:graphicData uri="http://schemas.microsoft.com/office/word/2010/wordprocessingShape">
                    <wps:wsp>
                      <wps:cNvCnPr/>
                      <wps:spPr>
                        <a:xfrm flipH="1">
                          <a:off x="0" y="0"/>
                          <a:ext cx="897148" cy="793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B4A39F" id="Conector recto de flecha 54" o:spid="_x0000_s1026" type="#_x0000_t32" style="position:absolute;margin-left:121.35pt;margin-top:8.1pt;width:70.65pt;height:62.5pt;flip:x;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" strokecolor="black [3200]" strokeweight=".5pt">
                <v:stroke endarrow="block" joinstyle="miter"/>
              </v:shape>
            </w:pict>
          </mc:Fallback>
        </mc:AlternateContent>
      </w:r>
    </w:p>
    <w:p w14:paraId="3A9EFB9D" w14:textId="51E7C381" w:rsidR="00822135" w:rsidRPr="00822135" w:rsidRDefault="00A7563D" w:rsidP="004D2F3B">
      <w:pPr>
        <w:ind w:left="5460"/>
        <w:rPr>
          <w:rStyle w:val="nfasissutil"/>
        </w:rPr>
      </w:pPr>
      <w:r>
        <w:rPr>
          <w:rStyle w:val="nfasissutil"/>
        </w:rPr>
        <w:t>23</w:t>
      </w:r>
      <w:r w:rsidR="004D2F3B">
        <w:rPr>
          <w:rStyle w:val="nfasissutil"/>
        </w:rPr>
        <w:t xml:space="preserve">. </w:t>
      </w:r>
      <w:r w:rsidR="00822135">
        <w:rPr>
          <w:rStyle w:val="nfasissutil"/>
        </w:rPr>
        <w:t>Página para añadir admins</w:t>
      </w:r>
    </w:p>
    <w:p w14:paraId="0F213A86" w14:textId="0AFC1105" w:rsidR="00822135" w:rsidRDefault="00822135">
      <w:pPr>
        <w:rPr>
          <w:noProof/>
        </w:rPr>
      </w:pPr>
    </w:p>
    <w:p w14:paraId="14C50C84" w14:textId="182C3E39" w:rsidR="00822135" w:rsidRDefault="00822135">
      <w:pPr>
        <w:rPr>
          <w:noProof/>
        </w:rPr>
      </w:pPr>
    </w:p>
    <w:p w14:paraId="6CAE70ED" w14:textId="25A51B1A" w:rsidR="00105BE4" w:rsidRPr="00822135" w:rsidRDefault="00822135" w:rsidP="004D2F3B">
      <w:pPr>
        <w:ind w:left="1260"/>
        <w:rPr>
          <w:rStyle w:val="nfasissutil"/>
        </w:rPr>
      </w:pPr>
      <w:r w:rsidRPr="00822135">
        <w:rPr>
          <w:noProof/>
        </w:rPr>
        <w:t xml:space="preserve"> </w:t>
      </w:r>
      <w:r w:rsidR="00A7563D">
        <w:rPr>
          <w:noProof/>
        </w:rPr>
        <w:t>22</w:t>
      </w:r>
      <w:r w:rsidR="004D2F3B">
        <w:rPr>
          <w:noProof/>
        </w:rPr>
        <w:t xml:space="preserve">. </w:t>
      </w:r>
      <w:r w:rsidRPr="00822135">
        <w:rPr>
          <w:rStyle w:val="nfasissutil"/>
        </w:rPr>
        <w:t>Panel admin</w:t>
      </w:r>
    </w:p>
    <w:p w14:paraId="03152651" w14:textId="69233E5C" w:rsidR="00A8151B" w:rsidRDefault="00105BE4">
      <w:pPr>
        <w:rPr>
          <w:rFonts w:ascii="Arial" w:hAnsi="Arial" w:cs="Arial"/>
          <w:sz w:val="24"/>
          <w:szCs w:val="24"/>
        </w:rPr>
      </w:pPr>
      <w:r>
        <w:rPr>
          <w:rFonts w:ascii="Arial" w:hAnsi="Arial" w:cs="Arial"/>
          <w:sz w:val="24"/>
          <w:szCs w:val="24"/>
        </w:rPr>
        <w:br w:type="page"/>
      </w:r>
    </w:p>
    <w:p w14:paraId="0DE50FC8" w14:textId="5583FB12" w:rsidR="00946A2B" w:rsidRPr="00805972" w:rsidRDefault="00946A2B" w:rsidP="009842E7">
      <w:pPr>
        <w:spacing w:after="0" w:line="240" w:lineRule="auto"/>
        <w:rPr>
          <w:ins w:id="567" w:author="danicasinos6@gmail.com" w:date="2022-06-01T16:50:00Z"/>
          <w:rFonts w:ascii="Arial" w:hAnsi="Arial" w:cs="Arial"/>
          <w:sz w:val="24"/>
          <w:szCs w:val="24"/>
        </w:rPr>
      </w:pPr>
    </w:p>
    <w:p w14:paraId="4CEE574B" w14:textId="61304F59" w:rsidR="00F9573B" w:rsidRDefault="00F9573B" w:rsidP="008C42F7">
      <w:pPr>
        <w:pStyle w:val="Prrafodelista"/>
        <w:numPr>
          <w:ilvl w:val="1"/>
          <w:numId w:val="26"/>
        </w:numPr>
        <w:shd w:val="clear" w:color="auto" w:fill="F4B083" w:themeFill="accent2" w:themeFillTint="99"/>
        <w:rPr>
          <w:ins w:id="568" w:author="danicasinos6@gmail.com" w:date="2022-06-01T16:50:00Z"/>
          <w:rFonts w:ascii="Arial" w:hAnsi="Arial" w:cs="Arial"/>
          <w:color w:val="FFFFFF" w:themeColor="background1"/>
          <w:sz w:val="32"/>
          <w:szCs w:val="32"/>
        </w:rPr>
      </w:pPr>
      <w:ins w:id="569" w:author="danicasinos6@gmail.com" w:date="2022-06-01T16:50:00Z">
        <w:r>
          <w:rPr>
            <w:rFonts w:ascii="Arial" w:hAnsi="Arial" w:cs="Arial"/>
            <w:color w:val="FFFFFF" w:themeColor="background1"/>
            <w:sz w:val="32"/>
            <w:szCs w:val="32"/>
          </w:rPr>
          <w:t>Rueda Social</w:t>
        </w:r>
      </w:ins>
    </w:p>
    <w:p w14:paraId="6E97C497" w14:textId="77777777" w:rsidR="00F9573B" w:rsidRDefault="00F9573B" w:rsidP="00F9573B">
      <w:pPr>
        <w:shd w:val="clear" w:color="auto" w:fill="FFFFFF" w:themeFill="background1"/>
        <w:rPr>
          <w:ins w:id="570" w:author="danicasinos6@gmail.com" w:date="2022-06-01T16:50:00Z"/>
          <w:rFonts w:ascii="Arial" w:hAnsi="Arial" w:cs="Arial"/>
          <w:sz w:val="24"/>
          <w:szCs w:val="24"/>
        </w:rPr>
      </w:pPr>
    </w:p>
    <w:p w14:paraId="1A0E5BFF" w14:textId="4BE23E27" w:rsidR="00F9573B" w:rsidRDefault="00F9573B" w:rsidP="008C2F9C">
      <w:pPr>
        <w:shd w:val="clear" w:color="auto" w:fill="FFFFFF" w:themeFill="background1"/>
        <w:rPr>
          <w:ins w:id="571" w:author="danicasinos6@gmail.com" w:date="2022-06-01T17:08:00Z"/>
          <w:rFonts w:ascii="Arial" w:hAnsi="Arial" w:cs="Arial"/>
          <w:sz w:val="24"/>
          <w:szCs w:val="24"/>
        </w:rPr>
      </w:pPr>
      <w:ins w:id="572" w:author="danicasinos6@gmail.com" w:date="2022-06-01T16:51:00Z">
        <w:r>
          <w:rPr>
            <w:rFonts w:ascii="Arial" w:hAnsi="Arial" w:cs="Arial"/>
            <w:sz w:val="24"/>
            <w:szCs w:val="24"/>
          </w:rPr>
          <w:t>Aquí podremos ver las publicaciones del resto de usuarios.</w:t>
        </w:r>
      </w:ins>
    </w:p>
    <w:p w14:paraId="41774844" w14:textId="1E2352D5" w:rsidR="00C83028" w:rsidRDefault="00C83028" w:rsidP="00C83028">
      <w:pPr>
        <w:shd w:val="clear" w:color="auto" w:fill="FFFFFF" w:themeFill="background1"/>
        <w:jc w:val="center"/>
        <w:rPr>
          <w:ins w:id="573" w:author="danicasinos6@gmail.com" w:date="2022-06-01T17:13:00Z"/>
          <w:rFonts w:ascii="Arial" w:hAnsi="Arial" w:cs="Arial"/>
          <w:sz w:val="24"/>
          <w:szCs w:val="24"/>
        </w:rPr>
      </w:pPr>
      <w:ins w:id="574" w:author="danicasinos6@gmail.com" w:date="2022-06-01T17:08:00Z">
        <w:r>
          <w:rPr>
            <w:noProof/>
          </w:rPr>
          <w:drawing>
            <wp:inline distT="0" distB="0" distL="0" distR="0" wp14:anchorId="3213A457" wp14:editId="0EA4EF43">
              <wp:extent cx="3873177" cy="388992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99" r="1503"/>
                      <a:stretch/>
                    </pic:blipFill>
                    <pic:spPr bwMode="auto">
                      <a:xfrm>
                        <a:off x="0" y="0"/>
                        <a:ext cx="3882190" cy="3898978"/>
                      </a:xfrm>
                      <a:prstGeom prst="rect">
                        <a:avLst/>
                      </a:prstGeom>
                      <a:ln>
                        <a:noFill/>
                      </a:ln>
                      <a:extLst>
                        <a:ext uri="{53640926-AAD7-44D8-BBD7-CCE9431645EC}">
                          <a14:shadowObscured xmlns:a14="http://schemas.microsoft.com/office/drawing/2010/main"/>
                        </a:ext>
                      </a:extLst>
                    </pic:spPr>
                  </pic:pic>
                </a:graphicData>
              </a:graphic>
            </wp:inline>
          </w:drawing>
        </w:r>
      </w:ins>
    </w:p>
    <w:p w14:paraId="5BDA51C6" w14:textId="446E2C2D" w:rsidR="00515E9B" w:rsidRDefault="00A7563D">
      <w:pPr>
        <w:shd w:val="clear" w:color="auto" w:fill="FFFFFF" w:themeFill="background1"/>
        <w:jc w:val="center"/>
        <w:rPr>
          <w:ins w:id="575" w:author="danicasinos6@gmail.com" w:date="2022-06-01T16:53:00Z"/>
          <w:rFonts w:ascii="Arial" w:hAnsi="Arial" w:cs="Arial"/>
          <w:sz w:val="24"/>
          <w:szCs w:val="24"/>
        </w:rPr>
        <w:pPrChange w:id="576" w:author="danicasinos6@gmail.com" w:date="2022-06-01T17:08:00Z">
          <w:pPr>
            <w:shd w:val="clear" w:color="auto" w:fill="FFFFFF" w:themeFill="background1"/>
          </w:pPr>
        </w:pPrChange>
      </w:pPr>
      <w:r>
        <w:rPr>
          <w:rStyle w:val="nfasissutil"/>
        </w:rPr>
        <w:t>24</w:t>
      </w:r>
      <w:r w:rsidR="004D2F3B">
        <w:rPr>
          <w:rStyle w:val="nfasissutil"/>
        </w:rPr>
        <w:t xml:space="preserve">. </w:t>
      </w:r>
      <w:ins w:id="577" w:author="danicasinos6@gmail.com" w:date="2022-06-01T17:13:00Z">
        <w:r w:rsidR="00515E9B">
          <w:rPr>
            <w:rStyle w:val="nfasissutil"/>
          </w:rPr>
          <w:t>Vista general de Rueda Social</w:t>
        </w:r>
      </w:ins>
    </w:p>
    <w:p w14:paraId="2E7BDB53" w14:textId="77777777" w:rsidR="00C83028" w:rsidRDefault="00F9573B" w:rsidP="008C2F9C">
      <w:pPr>
        <w:shd w:val="clear" w:color="auto" w:fill="FFFFFF" w:themeFill="background1"/>
        <w:rPr>
          <w:ins w:id="578" w:author="danicasinos6@gmail.com" w:date="2022-06-01T17:09:00Z"/>
          <w:rFonts w:ascii="Arial" w:hAnsi="Arial" w:cs="Arial"/>
          <w:sz w:val="24"/>
          <w:szCs w:val="24"/>
        </w:rPr>
      </w:pPr>
      <w:ins w:id="579" w:author="danicasinos6@gmail.com" w:date="2022-06-01T16:53:00Z">
        <w:r>
          <w:rPr>
            <w:rFonts w:ascii="Arial" w:hAnsi="Arial" w:cs="Arial"/>
            <w:sz w:val="24"/>
            <w:szCs w:val="24"/>
          </w:rPr>
          <w:t>En la barra inferior, podremos buscar publicaciones por el nick de usuario</w:t>
        </w:r>
      </w:ins>
      <w:ins w:id="580" w:author="danicasinos6@gmail.com" w:date="2022-06-01T17:06:00Z">
        <w:r w:rsidR="00C83028">
          <w:rPr>
            <w:rFonts w:ascii="Arial" w:hAnsi="Arial" w:cs="Arial"/>
            <w:sz w:val="24"/>
            <w:szCs w:val="24"/>
          </w:rPr>
          <w:t>, crear una publicación o volver a la página inicial de Rueda Social</w:t>
        </w:r>
      </w:ins>
      <w:ins w:id="581" w:author="danicasinos6@gmail.com" w:date="2022-06-01T16:53:00Z">
        <w:r>
          <w:rPr>
            <w:rFonts w:ascii="Arial" w:hAnsi="Arial" w:cs="Arial"/>
            <w:sz w:val="24"/>
            <w:szCs w:val="24"/>
          </w:rPr>
          <w:t>.</w:t>
        </w:r>
      </w:ins>
    </w:p>
    <w:p w14:paraId="499D4BF7" w14:textId="6E98D9D6" w:rsidR="00F9573B" w:rsidRDefault="00F9573B" w:rsidP="008C2F9C">
      <w:pPr>
        <w:shd w:val="clear" w:color="auto" w:fill="FFFFFF" w:themeFill="background1"/>
        <w:rPr>
          <w:ins w:id="582" w:author="danicasinos6@gmail.com" w:date="2022-06-01T17:09:00Z"/>
          <w:rFonts w:ascii="Arial" w:hAnsi="Arial" w:cs="Arial"/>
          <w:sz w:val="24"/>
          <w:szCs w:val="24"/>
        </w:rPr>
      </w:pPr>
      <w:ins w:id="583" w:author="danicasinos6@gmail.com" w:date="2022-06-01T16:53:00Z">
        <w:r>
          <w:rPr>
            <w:rFonts w:ascii="Arial" w:hAnsi="Arial" w:cs="Arial"/>
            <w:sz w:val="24"/>
            <w:szCs w:val="24"/>
          </w:rPr>
          <w:t>Para buscar por nick se debe introduc</w:t>
        </w:r>
      </w:ins>
      <w:ins w:id="584" w:author="danicasinos6@gmail.com" w:date="2022-06-01T17:06:00Z">
        <w:r w:rsidR="00C83028">
          <w:rPr>
            <w:rFonts w:ascii="Arial" w:hAnsi="Arial" w:cs="Arial"/>
            <w:sz w:val="24"/>
            <w:szCs w:val="24"/>
          </w:rPr>
          <w:t>i</w:t>
        </w:r>
      </w:ins>
      <w:ins w:id="585" w:author="danicasinos6@gmail.com" w:date="2022-06-01T16:53:00Z">
        <w:r>
          <w:rPr>
            <w:rFonts w:ascii="Arial" w:hAnsi="Arial" w:cs="Arial"/>
            <w:sz w:val="24"/>
            <w:szCs w:val="24"/>
          </w:rPr>
          <w:t>r un nick y pulsar “enter</w:t>
        </w:r>
        <w:proofErr w:type="gramStart"/>
        <w:r>
          <w:rPr>
            <w:rFonts w:ascii="Arial" w:hAnsi="Arial" w:cs="Arial"/>
            <w:sz w:val="24"/>
            <w:szCs w:val="24"/>
          </w:rPr>
          <w:t>”.</w:t>
        </w:r>
      </w:ins>
      <w:ins w:id="586" w:author="danicasinos6@gmail.com" w:date="2022-06-01T18:03:00Z">
        <w:r w:rsidR="00AA35AE" w:rsidRPr="00AA35AE">
          <w:rPr>
            <w:rFonts w:ascii="Arial" w:hAnsi="Arial" w:cs="Arial"/>
            <w:b/>
            <w:bCs/>
            <w:sz w:val="24"/>
            <w:szCs w:val="24"/>
            <w:rPrChange w:id="587" w:author="danicasinos6@gmail.com" w:date="2022-06-01T18:03:00Z">
              <w:rPr>
                <w:rFonts w:ascii="Arial" w:hAnsi="Arial" w:cs="Arial"/>
                <w:sz w:val="24"/>
                <w:szCs w:val="24"/>
              </w:rPr>
            </w:rPrChange>
          </w:rPr>
          <w:t>(</w:t>
        </w:r>
        <w:proofErr w:type="gramEnd"/>
        <w:r w:rsidR="00AA35AE" w:rsidRPr="00AA35AE">
          <w:rPr>
            <w:rFonts w:ascii="Arial" w:hAnsi="Arial" w:cs="Arial"/>
            <w:b/>
            <w:bCs/>
            <w:sz w:val="24"/>
            <w:szCs w:val="24"/>
            <w:rPrChange w:id="588" w:author="danicasinos6@gmail.com" w:date="2022-06-01T18:03:00Z">
              <w:rPr>
                <w:rFonts w:ascii="Arial" w:hAnsi="Arial" w:cs="Arial"/>
                <w:sz w:val="24"/>
                <w:szCs w:val="24"/>
              </w:rPr>
            </w:rPrChange>
          </w:rPr>
          <w:t>16)</w:t>
        </w:r>
      </w:ins>
    </w:p>
    <w:p w14:paraId="36094723" w14:textId="3924F0F1" w:rsidR="00C83028" w:rsidRDefault="00C83028" w:rsidP="008C2F9C">
      <w:pPr>
        <w:shd w:val="clear" w:color="auto" w:fill="FFFFFF" w:themeFill="background1"/>
        <w:rPr>
          <w:ins w:id="589" w:author="danicasinos6@gmail.com" w:date="2022-06-01T17:09:00Z"/>
          <w:rFonts w:ascii="Arial" w:hAnsi="Arial" w:cs="Arial"/>
          <w:sz w:val="24"/>
          <w:szCs w:val="24"/>
        </w:rPr>
      </w:pPr>
      <w:ins w:id="590" w:author="danicasinos6@gmail.com" w:date="2022-06-01T17:09:00Z">
        <w:r>
          <w:rPr>
            <w:rFonts w:ascii="Arial" w:hAnsi="Arial" w:cs="Arial"/>
            <w:sz w:val="24"/>
            <w:szCs w:val="24"/>
          </w:rPr>
          <w:t>Para crear una nueva publicacion pulsaremos el botón “</w:t>
        </w:r>
        <w:proofErr w:type="gramStart"/>
        <w:r>
          <w:rPr>
            <w:rFonts w:ascii="Arial" w:hAnsi="Arial" w:cs="Arial"/>
            <w:sz w:val="24"/>
            <w:szCs w:val="24"/>
          </w:rPr>
          <w:t>+”</w:t>
        </w:r>
      </w:ins>
      <w:ins w:id="591" w:author="danicasinos6@gmail.com" w:date="2022-06-01T18:03:00Z">
        <w:r w:rsidR="00AA35AE" w:rsidRPr="00AA35AE">
          <w:rPr>
            <w:rFonts w:ascii="Arial" w:hAnsi="Arial" w:cs="Arial"/>
            <w:b/>
            <w:bCs/>
            <w:sz w:val="24"/>
            <w:szCs w:val="24"/>
            <w:rPrChange w:id="592" w:author="danicasinos6@gmail.com" w:date="2022-06-01T18:03:00Z">
              <w:rPr>
                <w:rFonts w:ascii="Arial" w:hAnsi="Arial" w:cs="Arial"/>
                <w:sz w:val="24"/>
                <w:szCs w:val="24"/>
              </w:rPr>
            </w:rPrChange>
          </w:rPr>
          <w:t>(</w:t>
        </w:r>
        <w:proofErr w:type="gramEnd"/>
        <w:r w:rsidR="00AA35AE" w:rsidRPr="00AA35AE">
          <w:rPr>
            <w:rFonts w:ascii="Arial" w:hAnsi="Arial" w:cs="Arial"/>
            <w:b/>
            <w:bCs/>
            <w:sz w:val="24"/>
            <w:szCs w:val="24"/>
            <w:rPrChange w:id="593" w:author="danicasinos6@gmail.com" w:date="2022-06-01T18:03:00Z">
              <w:rPr>
                <w:rFonts w:ascii="Arial" w:hAnsi="Arial" w:cs="Arial"/>
                <w:sz w:val="24"/>
                <w:szCs w:val="24"/>
              </w:rPr>
            </w:rPrChange>
          </w:rPr>
          <w:t>17)</w:t>
        </w:r>
      </w:ins>
    </w:p>
    <w:p w14:paraId="757E7057" w14:textId="3ADC2156" w:rsidR="00C83028" w:rsidRDefault="00121F4A" w:rsidP="008C2F9C">
      <w:pPr>
        <w:shd w:val="clear" w:color="auto" w:fill="FFFFFF" w:themeFill="background1"/>
        <w:rPr>
          <w:ins w:id="594" w:author="danicasinos6@gmail.com" w:date="2022-06-01T17:14:00Z"/>
          <w:rFonts w:ascii="Arial" w:hAnsi="Arial" w:cs="Arial"/>
          <w:sz w:val="24"/>
          <w:szCs w:val="24"/>
        </w:rPr>
      </w:pPr>
      <w:ins w:id="595" w:author="danicasinos6@gmail.com" w:date="2022-06-01T18:03:00Z">
        <w:r>
          <w:rPr>
            <w:rFonts w:ascii="Arial" w:hAnsi="Arial" w:cs="Arial"/>
            <w:noProof/>
            <w:sz w:val="24"/>
            <w:szCs w:val="24"/>
          </w:rPr>
          <mc:AlternateContent>
            <mc:Choice Requires="wps">
              <w:drawing>
                <wp:anchor distT="45720" distB="45720" distL="114300" distR="114300" simplePos="0" relativeHeight="251695616" behindDoc="0" locked="0" layoutInCell="1" allowOverlap="1" wp14:anchorId="24B8FA03" wp14:editId="30BF6D98">
                  <wp:simplePos x="0" y="0"/>
                  <wp:positionH relativeFrom="margin">
                    <wp:posOffset>2707640</wp:posOffset>
                  </wp:positionH>
                  <wp:positionV relativeFrom="margin">
                    <wp:posOffset>6996430</wp:posOffset>
                  </wp:positionV>
                  <wp:extent cx="340995" cy="251460"/>
                  <wp:effectExtent l="7620" t="13335" r="13335" b="11430"/>
                  <wp:wrapNone/>
                  <wp:docPr id="2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51460"/>
                          </a:xfrm>
                          <a:prstGeom prst="rect">
                            <a:avLst/>
                          </a:prstGeom>
                          <a:solidFill>
                            <a:srgbClr val="FFFFFF"/>
                          </a:solidFill>
                          <a:ln w="9525">
                            <a:solidFill>
                              <a:srgbClr val="000000"/>
                            </a:solidFill>
                            <a:miter lim="800000"/>
                            <a:headEnd/>
                            <a:tailEnd/>
                          </a:ln>
                        </wps:spPr>
                        <wps:txbx>
                          <w:txbxContent>
                            <w:p w14:paraId="5AA91DDB" w14:textId="13FF9782" w:rsidR="00AA35AE" w:rsidRDefault="00AA35AE" w:rsidP="00AA35AE">
                              <w:pPr>
                                <w:rPr>
                                  <w:ins w:id="596" w:author="danicasinos6@gmail.com" w:date="2022-06-01T17:57:00Z"/>
                                </w:rPr>
                              </w:pPr>
                              <w:ins w:id="597" w:author="danicasinos6@gmail.com" w:date="2022-06-01T17:57:00Z">
                                <w:r>
                                  <w:t>1</w:t>
                                </w:r>
                              </w:ins>
                              <w:ins w:id="598" w:author="danicasinos6@gmail.com" w:date="2022-06-01T18:04:00Z">
                                <w:r>
                                  <w:t>6</w:t>
                                </w:r>
                              </w:ins>
                            </w:p>
                            <w:p w14:paraId="24EB5093" w14:textId="77777777" w:rsidR="00AA35AE" w:rsidRDefault="00AA35AE" w:rsidP="00AA35AE">
                              <w:pPr>
                                <w:rPr>
                                  <w:ins w:id="599" w:author="danicasinos6@gmail.com" w:date="2022-06-01T17:42:00Z"/>
                                </w:rPr>
                              </w:pPr>
                              <w:ins w:id="600" w:author="danicasinos6@gmail.com" w:date="2022-06-01T17:56:00Z">
                                <w:r w:rsidRPr="00476AE7">
                                  <w:rPr>
                                    <w:noProof/>
                                  </w:rPr>
                                  <w:drawing>
                                    <wp:inline distT="0" distB="0" distL="0" distR="0" wp14:anchorId="05B585DA" wp14:editId="1FDCBDE9">
                                      <wp:extent cx="148590" cy="128270"/>
                                      <wp:effectExtent l="0" t="0" r="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727ECE19" w14:textId="77777777" w:rsidR="00AA35AE" w:rsidRDefault="00AA35AE" w:rsidP="00AA35AE">
                              <w:ins w:id="601"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B8FA03" id="_x0000_s1041" type="#_x0000_t202" style="position:absolute;left:0;text-align:left;margin-left:213.2pt;margin-top:550.9pt;width:26.85pt;height:19.8pt;z-index:251695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">
                  <v:textbox>
                    <w:txbxContent>
                      <w:p w14:paraId="5AA91DDB" w14:textId="13FF9782" w:rsidR="00AA35AE" w:rsidRDefault="00AA35AE" w:rsidP="00AA35AE">
                        <w:pPr>
                          <w:rPr>
                            <w:ins w:id="602" w:author="danicasinos6@gmail.com" w:date="2022-06-01T17:57:00Z"/>
                          </w:rPr>
                        </w:pPr>
                        <w:ins w:id="603" w:author="danicasinos6@gmail.com" w:date="2022-06-01T17:57:00Z">
                          <w:r>
                            <w:t>1</w:t>
                          </w:r>
                        </w:ins>
                        <w:ins w:id="604" w:author="danicasinos6@gmail.com" w:date="2022-06-01T18:04:00Z">
                          <w:r>
                            <w:t>6</w:t>
                          </w:r>
                        </w:ins>
                      </w:p>
                      <w:p w14:paraId="24EB5093" w14:textId="77777777" w:rsidR="00AA35AE" w:rsidRDefault="00AA35AE" w:rsidP="00AA35AE">
                        <w:pPr>
                          <w:rPr>
                            <w:ins w:id="605" w:author="danicasinos6@gmail.com" w:date="2022-06-01T17:42:00Z"/>
                          </w:rPr>
                        </w:pPr>
                        <w:ins w:id="606" w:author="danicasinos6@gmail.com" w:date="2022-06-01T17:56:00Z">
                          <w:r w:rsidRPr="00476AE7">
                            <w:rPr>
                              <w:noProof/>
                            </w:rPr>
                            <w:drawing>
                              <wp:inline distT="0" distB="0" distL="0" distR="0" wp14:anchorId="05B585DA" wp14:editId="1FDCBDE9">
                                <wp:extent cx="148590" cy="128270"/>
                                <wp:effectExtent l="0" t="0" r="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727ECE19" w14:textId="77777777" w:rsidR="00AA35AE" w:rsidRDefault="00AA35AE" w:rsidP="00AA35AE">
                        <w:ins w:id="607" w:author="danicasinos6@gmail.com" w:date="2022-06-01T17:42:00Z">
                          <w:r>
                            <w:t>9</w:t>
                          </w:r>
                        </w:ins>
                      </w:p>
                    </w:txbxContent>
                  </v:textbox>
                  <w10:wrap anchorx="margin" anchory="margin"/>
                </v:shape>
              </w:pict>
            </mc:Fallback>
          </mc:AlternateContent>
        </w:r>
      </w:ins>
      <w:ins w:id="608" w:author="danicasinos6@gmail.com" w:date="2022-06-01T17:09:00Z">
        <w:r w:rsidR="00C83028">
          <w:rPr>
            <w:rFonts w:ascii="Arial" w:hAnsi="Arial" w:cs="Arial"/>
            <w:sz w:val="24"/>
            <w:szCs w:val="24"/>
          </w:rPr>
          <w:t xml:space="preserve">Para volver a inicio, pulsaremos el símbolo de la </w:t>
        </w:r>
        <w:proofErr w:type="gramStart"/>
        <w:r w:rsidR="00C83028">
          <w:rPr>
            <w:rFonts w:ascii="Arial" w:hAnsi="Arial" w:cs="Arial"/>
            <w:sz w:val="24"/>
            <w:szCs w:val="24"/>
          </w:rPr>
          <w:t>casa</w:t>
        </w:r>
      </w:ins>
      <w:ins w:id="609" w:author="danicasinos6@gmail.com" w:date="2022-06-01T18:03:00Z">
        <w:r w:rsidR="00AA35AE" w:rsidRPr="00AA35AE">
          <w:rPr>
            <w:rFonts w:ascii="Arial" w:hAnsi="Arial" w:cs="Arial"/>
            <w:b/>
            <w:bCs/>
            <w:sz w:val="24"/>
            <w:szCs w:val="24"/>
            <w:rPrChange w:id="610" w:author="danicasinos6@gmail.com" w:date="2022-06-01T18:03:00Z">
              <w:rPr>
                <w:rFonts w:ascii="Arial" w:hAnsi="Arial" w:cs="Arial"/>
                <w:sz w:val="24"/>
                <w:szCs w:val="24"/>
              </w:rPr>
            </w:rPrChange>
          </w:rPr>
          <w:t>(</w:t>
        </w:r>
        <w:proofErr w:type="gramEnd"/>
        <w:r w:rsidR="00AA35AE" w:rsidRPr="00AA35AE">
          <w:rPr>
            <w:rFonts w:ascii="Arial" w:hAnsi="Arial" w:cs="Arial"/>
            <w:b/>
            <w:bCs/>
            <w:sz w:val="24"/>
            <w:szCs w:val="24"/>
            <w:rPrChange w:id="611" w:author="danicasinos6@gmail.com" w:date="2022-06-01T18:03:00Z">
              <w:rPr>
                <w:rFonts w:ascii="Arial" w:hAnsi="Arial" w:cs="Arial"/>
                <w:sz w:val="24"/>
                <w:szCs w:val="24"/>
              </w:rPr>
            </w:rPrChange>
          </w:rPr>
          <w:t>18)</w:t>
        </w:r>
      </w:ins>
    </w:p>
    <w:p w14:paraId="5C2ABDC5" w14:textId="562CEE56" w:rsidR="00515E9B" w:rsidRDefault="00121F4A" w:rsidP="008C2F9C">
      <w:pPr>
        <w:shd w:val="clear" w:color="auto" w:fill="FFFFFF" w:themeFill="background1"/>
        <w:rPr>
          <w:ins w:id="612" w:author="danicasinos6@gmail.com" w:date="2022-06-01T17:08:00Z"/>
          <w:rFonts w:ascii="Arial" w:hAnsi="Arial" w:cs="Arial"/>
          <w:sz w:val="24"/>
          <w:szCs w:val="24"/>
        </w:rPr>
      </w:pPr>
      <w:ins w:id="613" w:author="danicasinos6@gmail.com" w:date="2022-06-01T18:04:00Z">
        <w:r>
          <w:rPr>
            <w:noProof/>
          </w:rPr>
          <mc:AlternateContent>
            <mc:Choice Requires="wps">
              <w:drawing>
                <wp:anchor distT="0" distB="0" distL="114300" distR="114300" simplePos="0" relativeHeight="251696640" behindDoc="0" locked="0" layoutInCell="1" allowOverlap="1" wp14:anchorId="5412710E" wp14:editId="49477A55">
                  <wp:simplePos x="0" y="0"/>
                  <wp:positionH relativeFrom="column">
                    <wp:posOffset>2858135</wp:posOffset>
                  </wp:positionH>
                  <wp:positionV relativeFrom="paragraph">
                    <wp:posOffset>102235</wp:posOffset>
                  </wp:positionV>
                  <wp:extent cx="0" cy="285115"/>
                  <wp:effectExtent l="53340" t="8255" r="60960" b="20955"/>
                  <wp:wrapNone/>
                  <wp:docPr id="256"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511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D8DD58" id="AutoShape 41" o:spid="_x0000_s1026" type="#_x0000_t32" style="position:absolute;margin-left:225.05pt;margin-top:8.05pt;width:0;height:22.4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">
                  <v:stroke endarrow="block"/>
                </v:shape>
              </w:pict>
            </mc:Fallback>
          </mc:AlternateContent>
        </w:r>
      </w:ins>
    </w:p>
    <w:p w14:paraId="2F83E812" w14:textId="0A90B72C" w:rsidR="00C83028" w:rsidRDefault="008C42F7" w:rsidP="008C2F9C">
      <w:pPr>
        <w:shd w:val="clear" w:color="auto" w:fill="FFFFFF" w:themeFill="background1"/>
        <w:rPr>
          <w:ins w:id="614" w:author="danicasinos6@gmail.com" w:date="2022-06-01T17:13:00Z"/>
          <w:rFonts w:ascii="Arial" w:hAnsi="Arial" w:cs="Arial"/>
          <w:sz w:val="24"/>
          <w:szCs w:val="24"/>
        </w:rPr>
      </w:pPr>
      <w:ins w:id="615" w:author="danicasinos6@gmail.com" w:date="2022-06-01T18:04:00Z">
        <w:r>
          <w:rPr>
            <w:noProof/>
          </w:rPr>
          <mc:AlternateContent>
            <mc:Choice Requires="wps">
              <w:drawing>
                <wp:anchor distT="0" distB="0" distL="114300" distR="114300" simplePos="0" relativeHeight="251698688" behindDoc="0" locked="0" layoutInCell="1" allowOverlap="1" wp14:anchorId="5412710E" wp14:editId="7B10CFA7">
                  <wp:simplePos x="0" y="0"/>
                  <wp:positionH relativeFrom="column">
                    <wp:posOffset>427835</wp:posOffset>
                  </wp:positionH>
                  <wp:positionV relativeFrom="paragraph">
                    <wp:posOffset>229810</wp:posOffset>
                  </wp:positionV>
                  <wp:extent cx="8890" cy="236220"/>
                  <wp:effectExtent l="45085" t="16510" r="60325" b="13970"/>
                  <wp:wrapNone/>
                  <wp:docPr id="254"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890" cy="23622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BF4D8B" id="AutoShape 43" o:spid="_x0000_s1026" type="#_x0000_t32" style="position:absolute;margin-left:33.7pt;margin-top:18.1pt;width:.7pt;height:18.6pt;flip:y;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">
                  <v:stroke endarrow="block"/>
                </v:shape>
              </w:pict>
            </mc:Fallback>
          </mc:AlternateContent>
        </w:r>
        <w:r w:rsidR="00121F4A">
          <w:rPr>
            <w:noProof/>
          </w:rPr>
          <mc:AlternateContent>
            <mc:Choice Requires="wps">
              <w:drawing>
                <wp:anchor distT="0" distB="0" distL="114300" distR="114300" simplePos="0" relativeHeight="251697664" behindDoc="0" locked="0" layoutInCell="1" allowOverlap="1" wp14:anchorId="5412710E" wp14:editId="42110229">
                  <wp:simplePos x="0" y="0"/>
                  <wp:positionH relativeFrom="column">
                    <wp:posOffset>5302250</wp:posOffset>
                  </wp:positionH>
                  <wp:positionV relativeFrom="paragraph">
                    <wp:posOffset>222885</wp:posOffset>
                  </wp:positionV>
                  <wp:extent cx="0" cy="246380"/>
                  <wp:effectExtent l="59055" t="19685" r="55245" b="10160"/>
                  <wp:wrapNone/>
                  <wp:docPr id="255"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463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7F3537" id="AutoShape 42" o:spid="_x0000_s1026" type="#_x0000_t32" style="position:absolute;margin-left:417.5pt;margin-top:17.55pt;width:0;height:19.4pt;flip: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">
                  <v:stroke endarrow="block"/>
                </v:shape>
              </w:pict>
            </mc:Fallback>
          </mc:AlternateContent>
        </w:r>
      </w:ins>
      <w:ins w:id="616" w:author="danicasinos6@gmail.com" w:date="2022-06-01T17:08:00Z">
        <w:r w:rsidR="00C83028">
          <w:rPr>
            <w:noProof/>
          </w:rPr>
          <w:drawing>
            <wp:inline distT="0" distB="0" distL="0" distR="0" wp14:anchorId="1D7F3019" wp14:editId="7494C18D">
              <wp:extent cx="5758815" cy="26741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9981" cy="269331"/>
                      </a:xfrm>
                      <a:prstGeom prst="rect">
                        <a:avLst/>
                      </a:prstGeom>
                    </pic:spPr>
                  </pic:pic>
                </a:graphicData>
              </a:graphic>
            </wp:inline>
          </w:drawing>
        </w:r>
      </w:ins>
    </w:p>
    <w:p w14:paraId="6C2A8F38" w14:textId="20B5308E" w:rsidR="00515E9B" w:rsidRDefault="008C42F7">
      <w:pPr>
        <w:shd w:val="clear" w:color="auto" w:fill="FFFFFF" w:themeFill="background1"/>
        <w:jc w:val="center"/>
        <w:rPr>
          <w:ins w:id="617" w:author="danicasinos6@gmail.com" w:date="2022-06-01T16:54:00Z"/>
          <w:rFonts w:ascii="Arial" w:hAnsi="Arial" w:cs="Arial"/>
          <w:sz w:val="24"/>
          <w:szCs w:val="24"/>
        </w:rPr>
        <w:pPrChange w:id="618" w:author="danicasinos6@gmail.com" w:date="2022-06-01T17:13:00Z">
          <w:pPr>
            <w:shd w:val="clear" w:color="auto" w:fill="FFFFFF" w:themeFill="background1"/>
          </w:pPr>
        </w:pPrChange>
      </w:pPr>
      <w:ins w:id="619" w:author="danicasinos6@gmail.com" w:date="2022-06-01T18:03:00Z">
        <w:r>
          <w:rPr>
            <w:rFonts w:ascii="Arial" w:hAnsi="Arial" w:cs="Arial"/>
            <w:noProof/>
            <w:sz w:val="24"/>
            <w:szCs w:val="24"/>
          </w:rPr>
          <mc:AlternateContent>
            <mc:Choice Requires="wps">
              <w:drawing>
                <wp:anchor distT="45720" distB="45720" distL="114300" distR="114300" simplePos="0" relativeHeight="251693568" behindDoc="0" locked="0" layoutInCell="1" allowOverlap="1" wp14:anchorId="24B8FA03" wp14:editId="4D71E920">
                  <wp:simplePos x="0" y="0"/>
                  <wp:positionH relativeFrom="margin">
                    <wp:posOffset>249663</wp:posOffset>
                  </wp:positionH>
                  <wp:positionV relativeFrom="margin">
                    <wp:posOffset>7902036</wp:posOffset>
                  </wp:positionV>
                  <wp:extent cx="340995" cy="251460"/>
                  <wp:effectExtent l="8890" t="5080" r="12065" b="10160"/>
                  <wp:wrapNone/>
                  <wp:docPr id="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51460"/>
                          </a:xfrm>
                          <a:prstGeom prst="rect">
                            <a:avLst/>
                          </a:prstGeom>
                          <a:solidFill>
                            <a:srgbClr val="FFFFFF"/>
                          </a:solidFill>
                          <a:ln w="9525">
                            <a:solidFill>
                              <a:srgbClr val="000000"/>
                            </a:solidFill>
                            <a:miter lim="800000"/>
                            <a:headEnd/>
                            <a:tailEnd/>
                          </a:ln>
                        </wps:spPr>
                        <wps:txbx>
                          <w:txbxContent>
                            <w:p w14:paraId="31F6321C" w14:textId="6FD31432" w:rsidR="00AA35AE" w:rsidRDefault="00AA35AE" w:rsidP="00AA35AE">
                              <w:pPr>
                                <w:rPr>
                                  <w:ins w:id="620" w:author="danicasinos6@gmail.com" w:date="2022-06-01T17:57:00Z"/>
                                </w:rPr>
                              </w:pPr>
                              <w:ins w:id="621" w:author="danicasinos6@gmail.com" w:date="2022-06-01T17:57:00Z">
                                <w:r>
                                  <w:t>1</w:t>
                                </w:r>
                              </w:ins>
                              <w:ins w:id="622" w:author="danicasinos6@gmail.com" w:date="2022-06-01T18:04:00Z">
                                <w:r>
                                  <w:t>8</w:t>
                                </w:r>
                              </w:ins>
                            </w:p>
                            <w:p w14:paraId="4CED2A8C" w14:textId="77777777" w:rsidR="00AA35AE" w:rsidRDefault="00AA35AE" w:rsidP="00AA35AE">
                              <w:pPr>
                                <w:rPr>
                                  <w:ins w:id="623" w:author="danicasinos6@gmail.com" w:date="2022-06-01T17:42:00Z"/>
                                </w:rPr>
                              </w:pPr>
                              <w:ins w:id="624" w:author="danicasinos6@gmail.com" w:date="2022-06-01T17:56:00Z">
                                <w:r w:rsidRPr="00476AE7">
                                  <w:rPr>
                                    <w:noProof/>
                                  </w:rPr>
                                  <w:drawing>
                                    <wp:inline distT="0" distB="0" distL="0" distR="0" wp14:anchorId="501BE2F5" wp14:editId="58DEB2A2">
                                      <wp:extent cx="148590" cy="128270"/>
                                      <wp:effectExtent l="0" t="0" r="0" b="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4186168C" w14:textId="77777777" w:rsidR="00AA35AE" w:rsidRDefault="00AA35AE" w:rsidP="00AA35AE">
                              <w:ins w:id="625"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B8FA03" id="_x0000_s1042" type="#_x0000_t202" style="position:absolute;left:0;text-align:left;margin-left:19.65pt;margin-top:622.2pt;width:26.85pt;height:19.8pt;z-index:25169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">
                  <v:textbox>
                    <w:txbxContent>
                      <w:p w14:paraId="31F6321C" w14:textId="6FD31432" w:rsidR="00AA35AE" w:rsidRDefault="00AA35AE" w:rsidP="00AA35AE">
                        <w:pPr>
                          <w:rPr>
                            <w:ins w:id="626" w:author="danicasinos6@gmail.com" w:date="2022-06-01T17:57:00Z"/>
                          </w:rPr>
                        </w:pPr>
                        <w:ins w:id="627" w:author="danicasinos6@gmail.com" w:date="2022-06-01T17:57:00Z">
                          <w:r>
                            <w:t>1</w:t>
                          </w:r>
                        </w:ins>
                        <w:ins w:id="628" w:author="danicasinos6@gmail.com" w:date="2022-06-01T18:04:00Z">
                          <w:r>
                            <w:t>8</w:t>
                          </w:r>
                        </w:ins>
                      </w:p>
                      <w:p w14:paraId="4CED2A8C" w14:textId="77777777" w:rsidR="00AA35AE" w:rsidRDefault="00AA35AE" w:rsidP="00AA35AE">
                        <w:pPr>
                          <w:rPr>
                            <w:ins w:id="629" w:author="danicasinos6@gmail.com" w:date="2022-06-01T17:42:00Z"/>
                          </w:rPr>
                        </w:pPr>
                        <w:ins w:id="630" w:author="danicasinos6@gmail.com" w:date="2022-06-01T17:56:00Z">
                          <w:r w:rsidRPr="00476AE7">
                            <w:rPr>
                              <w:noProof/>
                            </w:rPr>
                            <w:drawing>
                              <wp:inline distT="0" distB="0" distL="0" distR="0" wp14:anchorId="501BE2F5" wp14:editId="58DEB2A2">
                                <wp:extent cx="148590" cy="128270"/>
                                <wp:effectExtent l="0" t="0" r="0" b="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4186168C" w14:textId="77777777" w:rsidR="00AA35AE" w:rsidRDefault="00AA35AE" w:rsidP="00AA35AE">
                        <w:ins w:id="631" w:author="danicasinos6@gmail.com" w:date="2022-06-01T17:42:00Z">
                          <w:r>
                            <w:t>9</w:t>
                          </w:r>
                        </w:ins>
                      </w:p>
                    </w:txbxContent>
                  </v:textbox>
                  <w10:wrap anchorx="margin" anchory="margin"/>
                </v:shape>
              </w:pict>
            </mc:Fallback>
          </mc:AlternateContent>
        </w:r>
        <w:r w:rsidR="00121F4A">
          <w:rPr>
            <w:rFonts w:ascii="Arial" w:hAnsi="Arial" w:cs="Arial"/>
            <w:noProof/>
            <w:sz w:val="24"/>
            <w:szCs w:val="24"/>
          </w:rPr>
          <mc:AlternateContent>
            <mc:Choice Requires="wps">
              <w:drawing>
                <wp:anchor distT="45720" distB="45720" distL="114300" distR="114300" simplePos="0" relativeHeight="251694592" behindDoc="0" locked="0" layoutInCell="1" allowOverlap="1" wp14:anchorId="24B8FA03" wp14:editId="61793F62">
                  <wp:simplePos x="0" y="0"/>
                  <wp:positionH relativeFrom="margin">
                    <wp:posOffset>5158105</wp:posOffset>
                  </wp:positionH>
                  <wp:positionV relativeFrom="margin">
                    <wp:posOffset>7945755</wp:posOffset>
                  </wp:positionV>
                  <wp:extent cx="340995" cy="251460"/>
                  <wp:effectExtent l="10160" t="10160" r="10795" b="5080"/>
                  <wp:wrapNone/>
                  <wp:docPr id="2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51460"/>
                          </a:xfrm>
                          <a:prstGeom prst="rect">
                            <a:avLst/>
                          </a:prstGeom>
                          <a:solidFill>
                            <a:srgbClr val="FFFFFF"/>
                          </a:solidFill>
                          <a:ln w="9525">
                            <a:solidFill>
                              <a:srgbClr val="000000"/>
                            </a:solidFill>
                            <a:miter lim="800000"/>
                            <a:headEnd/>
                            <a:tailEnd/>
                          </a:ln>
                        </wps:spPr>
                        <wps:txbx>
                          <w:txbxContent>
                            <w:p w14:paraId="61625E8B" w14:textId="7606044C" w:rsidR="00AA35AE" w:rsidRDefault="00AA35AE" w:rsidP="00AA35AE">
                              <w:pPr>
                                <w:rPr>
                                  <w:ins w:id="632" w:author="danicasinos6@gmail.com" w:date="2022-06-01T18:05:00Z"/>
                                </w:rPr>
                              </w:pPr>
                              <w:ins w:id="633" w:author="danicasinos6@gmail.com" w:date="2022-06-01T17:57:00Z">
                                <w:r>
                                  <w:t>1</w:t>
                                </w:r>
                              </w:ins>
                              <w:ins w:id="634" w:author="danicasinos6@gmail.com" w:date="2022-06-01T18:04:00Z">
                                <w:r>
                                  <w:t>7</w:t>
                                </w:r>
                              </w:ins>
                            </w:p>
                            <w:p w14:paraId="5FDFBDCF" w14:textId="77777777" w:rsidR="00AA35AE" w:rsidRDefault="00AA35AE" w:rsidP="00AA35AE">
                              <w:pPr>
                                <w:rPr>
                                  <w:ins w:id="635" w:author="danicasinos6@gmail.com" w:date="2022-06-01T17:57:00Z"/>
                                </w:rPr>
                              </w:pPr>
                            </w:p>
                            <w:p w14:paraId="15D1EBB7" w14:textId="77777777" w:rsidR="00AA35AE" w:rsidRDefault="00AA35AE" w:rsidP="00AA35AE">
                              <w:pPr>
                                <w:rPr>
                                  <w:ins w:id="636" w:author="danicasinos6@gmail.com" w:date="2022-06-01T17:42:00Z"/>
                                </w:rPr>
                              </w:pPr>
                              <w:ins w:id="637" w:author="danicasinos6@gmail.com" w:date="2022-06-01T17:56:00Z">
                                <w:r w:rsidRPr="00476AE7">
                                  <w:rPr>
                                    <w:noProof/>
                                  </w:rPr>
                                  <w:drawing>
                                    <wp:inline distT="0" distB="0" distL="0" distR="0" wp14:anchorId="6152D048" wp14:editId="410D508B">
                                      <wp:extent cx="148590" cy="128270"/>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314C9091" w14:textId="77777777" w:rsidR="00AA35AE" w:rsidRDefault="00AA35AE" w:rsidP="00AA35AE">
                              <w:ins w:id="638"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B8FA03" id="_x0000_s1043" type="#_x0000_t202" style="position:absolute;left:0;text-align:left;margin-left:406.15pt;margin-top:625.65pt;width:26.85pt;height:19.8pt;z-index:25169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">
                  <v:textbox>
                    <w:txbxContent>
                      <w:p w14:paraId="61625E8B" w14:textId="7606044C" w:rsidR="00AA35AE" w:rsidRDefault="00AA35AE" w:rsidP="00AA35AE">
                        <w:pPr>
                          <w:rPr>
                            <w:ins w:id="639" w:author="danicasinos6@gmail.com" w:date="2022-06-01T18:05:00Z"/>
                          </w:rPr>
                        </w:pPr>
                        <w:ins w:id="640" w:author="danicasinos6@gmail.com" w:date="2022-06-01T17:57:00Z">
                          <w:r>
                            <w:t>1</w:t>
                          </w:r>
                        </w:ins>
                        <w:ins w:id="641" w:author="danicasinos6@gmail.com" w:date="2022-06-01T18:04:00Z">
                          <w:r>
                            <w:t>7</w:t>
                          </w:r>
                        </w:ins>
                      </w:p>
                      <w:p w14:paraId="5FDFBDCF" w14:textId="77777777" w:rsidR="00AA35AE" w:rsidRDefault="00AA35AE" w:rsidP="00AA35AE">
                        <w:pPr>
                          <w:rPr>
                            <w:ins w:id="642" w:author="danicasinos6@gmail.com" w:date="2022-06-01T17:57:00Z"/>
                          </w:rPr>
                        </w:pPr>
                      </w:p>
                      <w:p w14:paraId="15D1EBB7" w14:textId="77777777" w:rsidR="00AA35AE" w:rsidRDefault="00AA35AE" w:rsidP="00AA35AE">
                        <w:pPr>
                          <w:rPr>
                            <w:ins w:id="643" w:author="danicasinos6@gmail.com" w:date="2022-06-01T17:42:00Z"/>
                          </w:rPr>
                        </w:pPr>
                        <w:ins w:id="644" w:author="danicasinos6@gmail.com" w:date="2022-06-01T17:56:00Z">
                          <w:r w:rsidRPr="00476AE7">
                            <w:rPr>
                              <w:noProof/>
                            </w:rPr>
                            <w:drawing>
                              <wp:inline distT="0" distB="0" distL="0" distR="0" wp14:anchorId="6152D048" wp14:editId="410D508B">
                                <wp:extent cx="148590" cy="128270"/>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314C9091" w14:textId="77777777" w:rsidR="00AA35AE" w:rsidRDefault="00AA35AE" w:rsidP="00AA35AE">
                        <w:ins w:id="645" w:author="danicasinos6@gmail.com" w:date="2022-06-01T17:42:00Z">
                          <w:r>
                            <w:t>9</w:t>
                          </w:r>
                        </w:ins>
                      </w:p>
                    </w:txbxContent>
                  </v:textbox>
                  <w10:wrap anchorx="margin" anchory="margin"/>
                </v:shape>
              </w:pict>
            </mc:Fallback>
          </mc:AlternateContent>
        </w:r>
      </w:ins>
      <w:r w:rsidR="00A7563D">
        <w:rPr>
          <w:rStyle w:val="nfasissutil"/>
        </w:rPr>
        <w:t>25</w:t>
      </w:r>
      <w:r w:rsidR="004D2F3B">
        <w:rPr>
          <w:rStyle w:val="nfasissutil"/>
        </w:rPr>
        <w:t xml:space="preserve">. </w:t>
      </w:r>
      <w:ins w:id="646" w:author="danicasinos6@gmail.com" w:date="2022-06-01T17:13:00Z">
        <w:r w:rsidR="00515E9B">
          <w:rPr>
            <w:rStyle w:val="nfasissutil"/>
          </w:rPr>
          <w:t>Barra de herramientas de RuedaSocial</w:t>
        </w:r>
      </w:ins>
    </w:p>
    <w:p w14:paraId="35AFA1BC" w14:textId="74AD7BBF" w:rsidR="00F9573B" w:rsidRDefault="00F9573B" w:rsidP="00C83028">
      <w:pPr>
        <w:spacing w:after="0" w:line="240" w:lineRule="auto"/>
        <w:rPr>
          <w:ins w:id="647" w:author="danicasinos6@gmail.com" w:date="2022-06-01T17:09:00Z"/>
          <w:rFonts w:ascii="Arial" w:hAnsi="Arial" w:cs="Arial"/>
          <w:sz w:val="24"/>
          <w:szCs w:val="24"/>
        </w:rPr>
      </w:pPr>
    </w:p>
    <w:p w14:paraId="6C63AE7C" w14:textId="77777777" w:rsidR="00C83028" w:rsidRDefault="00C83028">
      <w:pPr>
        <w:spacing w:after="0" w:line="240" w:lineRule="auto"/>
        <w:rPr>
          <w:ins w:id="648" w:author="danicasinos6@gmail.com" w:date="2022-06-01T16:53:00Z"/>
          <w:rFonts w:ascii="Arial" w:hAnsi="Arial" w:cs="Arial"/>
          <w:sz w:val="24"/>
          <w:szCs w:val="24"/>
        </w:rPr>
        <w:pPrChange w:id="649" w:author="danicasinos6@gmail.com" w:date="2022-06-01T17:09:00Z">
          <w:pPr>
            <w:shd w:val="clear" w:color="auto" w:fill="FFFFFF" w:themeFill="background1"/>
          </w:pPr>
        </w:pPrChange>
      </w:pPr>
    </w:p>
    <w:p w14:paraId="6BA8A752" w14:textId="77777777" w:rsidR="008C42F7" w:rsidRDefault="008C42F7" w:rsidP="008C2F9C">
      <w:pPr>
        <w:shd w:val="clear" w:color="auto" w:fill="FFFFFF" w:themeFill="background1"/>
        <w:rPr>
          <w:rFonts w:ascii="Arial" w:hAnsi="Arial" w:cs="Arial"/>
          <w:sz w:val="24"/>
          <w:szCs w:val="24"/>
        </w:rPr>
      </w:pPr>
    </w:p>
    <w:p w14:paraId="7A4427EF" w14:textId="4504FE9D" w:rsidR="003B79CB" w:rsidRDefault="00F9573B" w:rsidP="008C2F9C">
      <w:pPr>
        <w:shd w:val="clear" w:color="auto" w:fill="FFFFFF" w:themeFill="background1"/>
        <w:rPr>
          <w:ins w:id="650" w:author="danicasinos6@gmail.com" w:date="2022-06-01T17:10:00Z"/>
          <w:rFonts w:ascii="Arial" w:hAnsi="Arial" w:cs="Arial"/>
          <w:sz w:val="24"/>
          <w:szCs w:val="24"/>
        </w:rPr>
      </w:pPr>
      <w:ins w:id="651" w:author="danicasinos6@gmail.com" w:date="2022-06-01T16:51:00Z">
        <w:r>
          <w:rPr>
            <w:rFonts w:ascii="Arial" w:hAnsi="Arial" w:cs="Arial"/>
            <w:sz w:val="24"/>
            <w:szCs w:val="24"/>
          </w:rPr>
          <w:t>Si accedemos a una</w:t>
        </w:r>
      </w:ins>
      <w:ins w:id="652" w:author="danicasinos6@gmail.com" w:date="2022-06-01T16:53:00Z">
        <w:r>
          <w:rPr>
            <w:rFonts w:ascii="Arial" w:hAnsi="Arial" w:cs="Arial"/>
            <w:sz w:val="24"/>
            <w:szCs w:val="24"/>
          </w:rPr>
          <w:t xml:space="preserve"> publicación</w:t>
        </w:r>
      </w:ins>
      <w:ins w:id="653" w:author="danicasinos6@gmail.com" w:date="2022-06-01T16:51:00Z">
        <w:r>
          <w:rPr>
            <w:rFonts w:ascii="Arial" w:hAnsi="Arial" w:cs="Arial"/>
            <w:sz w:val="24"/>
            <w:szCs w:val="24"/>
          </w:rPr>
          <w:t>,</w:t>
        </w:r>
      </w:ins>
      <w:ins w:id="654" w:author="danicasinos6@gmail.com" w:date="2022-06-01T16:52:00Z">
        <w:r>
          <w:rPr>
            <w:rFonts w:ascii="Arial" w:hAnsi="Arial" w:cs="Arial"/>
            <w:sz w:val="24"/>
            <w:szCs w:val="24"/>
          </w:rPr>
          <w:t xml:space="preserve"> podremos comentar, dar o quitar “Like”.</w:t>
        </w:r>
      </w:ins>
    </w:p>
    <w:p w14:paraId="1709438B" w14:textId="429A7133" w:rsidR="00515E9B" w:rsidRDefault="00515E9B" w:rsidP="008C2F9C">
      <w:pPr>
        <w:shd w:val="clear" w:color="auto" w:fill="FFFFFF" w:themeFill="background1"/>
        <w:rPr>
          <w:ins w:id="655" w:author="danicasinos6@gmail.com" w:date="2022-06-01T17:11:00Z"/>
          <w:rFonts w:ascii="Arial" w:hAnsi="Arial" w:cs="Arial"/>
          <w:sz w:val="24"/>
          <w:szCs w:val="24"/>
        </w:rPr>
      </w:pPr>
      <w:ins w:id="656" w:author="danicasinos6@gmail.com" w:date="2022-06-01T17:10:00Z">
        <w:r>
          <w:rPr>
            <w:rFonts w:ascii="Arial" w:hAnsi="Arial" w:cs="Arial"/>
            <w:sz w:val="24"/>
            <w:szCs w:val="24"/>
          </w:rPr>
          <w:t xml:space="preserve">Para comentar, rellenaremos el </w:t>
        </w:r>
      </w:ins>
      <w:ins w:id="657" w:author="danicasinos6@gmail.com" w:date="2022-06-01T17:11:00Z">
        <w:r>
          <w:rPr>
            <w:rFonts w:ascii="Arial" w:hAnsi="Arial" w:cs="Arial"/>
            <w:sz w:val="24"/>
            <w:szCs w:val="24"/>
          </w:rPr>
          <w:t xml:space="preserve">cuadro de texto y click en </w:t>
        </w:r>
        <w:proofErr w:type="gramStart"/>
        <w:r>
          <w:rPr>
            <w:rFonts w:ascii="Arial" w:hAnsi="Arial" w:cs="Arial"/>
            <w:sz w:val="24"/>
            <w:szCs w:val="24"/>
          </w:rPr>
          <w:t>comenta</w:t>
        </w:r>
      </w:ins>
      <w:ins w:id="658" w:author="danicasinos6@gmail.com" w:date="2022-06-01T18:05:00Z">
        <w:r w:rsidR="004D214E" w:rsidRPr="004D214E">
          <w:rPr>
            <w:rFonts w:ascii="Arial" w:hAnsi="Arial" w:cs="Arial"/>
            <w:b/>
            <w:bCs/>
            <w:sz w:val="24"/>
            <w:szCs w:val="24"/>
            <w:rPrChange w:id="659" w:author="danicasinos6@gmail.com" w:date="2022-06-01T18:05:00Z">
              <w:rPr>
                <w:rFonts w:ascii="Arial" w:hAnsi="Arial" w:cs="Arial"/>
                <w:sz w:val="24"/>
                <w:szCs w:val="24"/>
              </w:rPr>
            </w:rPrChange>
          </w:rPr>
          <w:t>(</w:t>
        </w:r>
        <w:proofErr w:type="gramEnd"/>
        <w:r w:rsidR="004D214E" w:rsidRPr="004D214E">
          <w:rPr>
            <w:rFonts w:ascii="Arial" w:hAnsi="Arial" w:cs="Arial"/>
            <w:b/>
            <w:bCs/>
            <w:sz w:val="24"/>
            <w:szCs w:val="24"/>
            <w:rPrChange w:id="660" w:author="danicasinos6@gmail.com" w:date="2022-06-01T18:05:00Z">
              <w:rPr>
                <w:rFonts w:ascii="Arial" w:hAnsi="Arial" w:cs="Arial"/>
                <w:sz w:val="24"/>
                <w:szCs w:val="24"/>
              </w:rPr>
            </w:rPrChange>
          </w:rPr>
          <w:t>19)</w:t>
        </w:r>
      </w:ins>
    </w:p>
    <w:p w14:paraId="07E46F01" w14:textId="48565CB5" w:rsidR="00515E9B" w:rsidRDefault="00515E9B" w:rsidP="008C2F9C">
      <w:pPr>
        <w:shd w:val="clear" w:color="auto" w:fill="FFFFFF" w:themeFill="background1"/>
        <w:rPr>
          <w:ins w:id="661" w:author="danicasinos6@gmail.com" w:date="2022-06-01T17:19:00Z"/>
          <w:rFonts w:ascii="Arial" w:hAnsi="Arial" w:cs="Arial"/>
          <w:sz w:val="24"/>
          <w:szCs w:val="24"/>
        </w:rPr>
      </w:pPr>
      <w:ins w:id="662" w:author="danicasinos6@gmail.com" w:date="2022-06-01T17:11:00Z">
        <w:r>
          <w:rPr>
            <w:rFonts w:ascii="Arial" w:hAnsi="Arial" w:cs="Arial"/>
            <w:sz w:val="24"/>
            <w:szCs w:val="24"/>
          </w:rPr>
          <w:t xml:space="preserve">Para dar o quitar “like” pulsaremos el </w:t>
        </w:r>
        <w:proofErr w:type="gramStart"/>
        <w:r>
          <w:rPr>
            <w:rFonts w:ascii="Arial" w:hAnsi="Arial" w:cs="Arial"/>
            <w:sz w:val="24"/>
            <w:szCs w:val="24"/>
          </w:rPr>
          <w:t>corazón.</w:t>
        </w:r>
      </w:ins>
      <w:ins w:id="663" w:author="danicasinos6@gmail.com" w:date="2022-06-01T18:05:00Z">
        <w:r w:rsidR="004D214E" w:rsidRPr="004D214E">
          <w:rPr>
            <w:rFonts w:ascii="Arial" w:hAnsi="Arial" w:cs="Arial"/>
            <w:b/>
            <w:bCs/>
            <w:sz w:val="24"/>
            <w:szCs w:val="24"/>
            <w:rPrChange w:id="664" w:author="danicasinos6@gmail.com" w:date="2022-06-01T18:05:00Z">
              <w:rPr>
                <w:rFonts w:ascii="Arial" w:hAnsi="Arial" w:cs="Arial"/>
                <w:sz w:val="24"/>
                <w:szCs w:val="24"/>
              </w:rPr>
            </w:rPrChange>
          </w:rPr>
          <w:t>(</w:t>
        </w:r>
        <w:proofErr w:type="gramEnd"/>
        <w:r w:rsidR="004D214E" w:rsidRPr="004D214E">
          <w:rPr>
            <w:rFonts w:ascii="Arial" w:hAnsi="Arial" w:cs="Arial"/>
            <w:b/>
            <w:bCs/>
            <w:sz w:val="24"/>
            <w:szCs w:val="24"/>
            <w:rPrChange w:id="665" w:author="danicasinos6@gmail.com" w:date="2022-06-01T18:05:00Z">
              <w:rPr>
                <w:rFonts w:ascii="Arial" w:hAnsi="Arial" w:cs="Arial"/>
                <w:sz w:val="24"/>
                <w:szCs w:val="24"/>
              </w:rPr>
            </w:rPrChange>
          </w:rPr>
          <w:t>20)</w:t>
        </w:r>
      </w:ins>
    </w:p>
    <w:p w14:paraId="4FCC8934" w14:textId="3E6F0F15" w:rsidR="005C6ABE" w:rsidRDefault="008C42F7" w:rsidP="008C2F9C">
      <w:pPr>
        <w:shd w:val="clear" w:color="auto" w:fill="FFFFFF" w:themeFill="background1"/>
        <w:rPr>
          <w:ins w:id="666" w:author="danicasinos6@gmail.com" w:date="2022-06-01T17:09:00Z"/>
          <w:rFonts w:ascii="Arial" w:hAnsi="Arial" w:cs="Arial"/>
          <w:sz w:val="24"/>
          <w:szCs w:val="24"/>
        </w:rPr>
      </w:pPr>
      <w:ins w:id="667" w:author="danicasinos6@gmail.com" w:date="2022-06-01T18:06:00Z">
        <w:r>
          <w:rPr>
            <w:rFonts w:ascii="Arial" w:hAnsi="Arial" w:cs="Arial"/>
            <w:noProof/>
            <w:sz w:val="24"/>
            <w:szCs w:val="24"/>
          </w:rPr>
          <mc:AlternateContent>
            <mc:Choice Requires="wps">
              <w:drawing>
                <wp:anchor distT="45720" distB="45720" distL="114300" distR="114300" simplePos="0" relativeHeight="251701760" behindDoc="0" locked="0" layoutInCell="1" allowOverlap="1" wp14:anchorId="24B8FA03" wp14:editId="55A543EF">
                  <wp:simplePos x="0" y="0"/>
                  <wp:positionH relativeFrom="margin">
                    <wp:posOffset>-271301</wp:posOffset>
                  </wp:positionH>
                  <wp:positionV relativeFrom="margin">
                    <wp:posOffset>4664350</wp:posOffset>
                  </wp:positionV>
                  <wp:extent cx="340995" cy="251460"/>
                  <wp:effectExtent l="12700" t="5715" r="8255" b="9525"/>
                  <wp:wrapNone/>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51460"/>
                          </a:xfrm>
                          <a:prstGeom prst="rect">
                            <a:avLst/>
                          </a:prstGeom>
                          <a:solidFill>
                            <a:srgbClr val="FFFFFF"/>
                          </a:solidFill>
                          <a:ln w="9525">
                            <a:solidFill>
                              <a:srgbClr val="000000"/>
                            </a:solidFill>
                            <a:miter lim="800000"/>
                            <a:headEnd/>
                            <a:tailEnd/>
                          </a:ln>
                        </wps:spPr>
                        <wps:txbx>
                          <w:txbxContent>
                            <w:p w14:paraId="77F78426" w14:textId="5A931402" w:rsidR="004D214E" w:rsidRDefault="004D214E" w:rsidP="004D214E">
                              <w:pPr>
                                <w:rPr>
                                  <w:ins w:id="668" w:author="danicasinos6@gmail.com" w:date="2022-06-01T18:06:00Z"/>
                                </w:rPr>
                              </w:pPr>
                              <w:ins w:id="669" w:author="danicasinos6@gmail.com" w:date="2022-06-01T17:57:00Z">
                                <w:r>
                                  <w:t>1</w:t>
                                </w:r>
                              </w:ins>
                              <w:ins w:id="670" w:author="danicasinos6@gmail.com" w:date="2022-06-01T18:06:00Z">
                                <w:r>
                                  <w:t>9</w:t>
                                </w:r>
                              </w:ins>
                            </w:p>
                            <w:p w14:paraId="57736B50" w14:textId="77777777" w:rsidR="004D214E" w:rsidRDefault="004D214E" w:rsidP="004D214E">
                              <w:pPr>
                                <w:rPr>
                                  <w:ins w:id="671" w:author="danicasinos6@gmail.com" w:date="2022-06-01T17:57:00Z"/>
                                </w:rPr>
                              </w:pPr>
                            </w:p>
                            <w:p w14:paraId="6D9596CB" w14:textId="77777777" w:rsidR="004D214E" w:rsidRDefault="004D214E" w:rsidP="004D214E">
                              <w:pPr>
                                <w:rPr>
                                  <w:ins w:id="672" w:author="danicasinos6@gmail.com" w:date="2022-06-01T17:42:00Z"/>
                                </w:rPr>
                              </w:pPr>
                              <w:ins w:id="673" w:author="danicasinos6@gmail.com" w:date="2022-06-01T17:56:00Z">
                                <w:r w:rsidRPr="00476AE7">
                                  <w:rPr>
                                    <w:noProof/>
                                  </w:rPr>
                                  <w:drawing>
                                    <wp:inline distT="0" distB="0" distL="0" distR="0" wp14:anchorId="4F8B66B7" wp14:editId="31F05059">
                                      <wp:extent cx="148590" cy="128270"/>
                                      <wp:effectExtent l="0" t="0" r="0"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1EC6E6A7" w14:textId="77777777" w:rsidR="004D214E" w:rsidRDefault="004D214E" w:rsidP="004D214E">
                              <w:ins w:id="674"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B8FA03" id="_x0000_s1044" type="#_x0000_t202" style="position:absolute;left:0;text-align:left;margin-left:-21.35pt;margin-top:367.25pt;width:26.85pt;height:19.8pt;z-index:251701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">
                  <v:textbox>
                    <w:txbxContent>
                      <w:p w14:paraId="77F78426" w14:textId="5A931402" w:rsidR="004D214E" w:rsidRDefault="004D214E" w:rsidP="004D214E">
                        <w:pPr>
                          <w:rPr>
                            <w:ins w:id="675" w:author="danicasinos6@gmail.com" w:date="2022-06-01T18:06:00Z"/>
                          </w:rPr>
                        </w:pPr>
                        <w:ins w:id="676" w:author="danicasinos6@gmail.com" w:date="2022-06-01T17:57:00Z">
                          <w:r>
                            <w:t>1</w:t>
                          </w:r>
                        </w:ins>
                        <w:ins w:id="677" w:author="danicasinos6@gmail.com" w:date="2022-06-01T18:06:00Z">
                          <w:r>
                            <w:t>9</w:t>
                          </w:r>
                        </w:ins>
                      </w:p>
                      <w:p w14:paraId="57736B50" w14:textId="77777777" w:rsidR="004D214E" w:rsidRDefault="004D214E" w:rsidP="004D214E">
                        <w:pPr>
                          <w:rPr>
                            <w:ins w:id="678" w:author="danicasinos6@gmail.com" w:date="2022-06-01T17:57:00Z"/>
                          </w:rPr>
                        </w:pPr>
                      </w:p>
                      <w:p w14:paraId="6D9596CB" w14:textId="77777777" w:rsidR="004D214E" w:rsidRDefault="004D214E" w:rsidP="004D214E">
                        <w:pPr>
                          <w:rPr>
                            <w:ins w:id="679" w:author="danicasinos6@gmail.com" w:date="2022-06-01T17:42:00Z"/>
                          </w:rPr>
                        </w:pPr>
                        <w:ins w:id="680" w:author="danicasinos6@gmail.com" w:date="2022-06-01T17:56:00Z">
                          <w:r w:rsidRPr="00476AE7">
                            <w:rPr>
                              <w:noProof/>
                            </w:rPr>
                            <w:drawing>
                              <wp:inline distT="0" distB="0" distL="0" distR="0" wp14:anchorId="4F8B66B7" wp14:editId="31F05059">
                                <wp:extent cx="148590" cy="128270"/>
                                <wp:effectExtent l="0" t="0" r="0"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1EC6E6A7" w14:textId="77777777" w:rsidR="004D214E" w:rsidRDefault="004D214E" w:rsidP="004D214E">
                        <w:ins w:id="681" w:author="danicasinos6@gmail.com" w:date="2022-06-01T17:42:00Z">
                          <w:r>
                            <w:t>9</w:t>
                          </w:r>
                        </w:ins>
                      </w:p>
                    </w:txbxContent>
                  </v:textbox>
                  <w10:wrap anchorx="margin" anchory="margin"/>
                </v:shape>
              </w:pict>
            </mc:Fallback>
          </mc:AlternateContent>
        </w:r>
        <w:r w:rsidR="00121F4A">
          <w:rPr>
            <w:rFonts w:ascii="Arial" w:hAnsi="Arial" w:cs="Arial"/>
            <w:noProof/>
            <w:sz w:val="24"/>
            <w:szCs w:val="24"/>
          </w:rPr>
          <mc:AlternateContent>
            <mc:Choice Requires="wps">
              <w:drawing>
                <wp:anchor distT="45720" distB="45720" distL="114300" distR="114300" simplePos="0" relativeHeight="251702784" behindDoc="0" locked="0" layoutInCell="1" allowOverlap="1" wp14:anchorId="24B8FA03" wp14:editId="57DD9567">
                  <wp:simplePos x="0" y="0"/>
                  <wp:positionH relativeFrom="margin">
                    <wp:posOffset>-331254</wp:posOffset>
                  </wp:positionH>
                  <wp:positionV relativeFrom="margin">
                    <wp:posOffset>3741384</wp:posOffset>
                  </wp:positionV>
                  <wp:extent cx="340995" cy="251460"/>
                  <wp:effectExtent l="10795" t="12065" r="10160" b="12700"/>
                  <wp:wrapNone/>
                  <wp:docPr id="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51460"/>
                          </a:xfrm>
                          <a:prstGeom prst="rect">
                            <a:avLst/>
                          </a:prstGeom>
                          <a:solidFill>
                            <a:srgbClr val="FFFFFF"/>
                          </a:solidFill>
                          <a:ln w="9525">
                            <a:solidFill>
                              <a:srgbClr val="000000"/>
                            </a:solidFill>
                            <a:miter lim="800000"/>
                            <a:headEnd/>
                            <a:tailEnd/>
                          </a:ln>
                        </wps:spPr>
                        <wps:txbx>
                          <w:txbxContent>
                            <w:p w14:paraId="6E5D919B" w14:textId="10A1A5F8" w:rsidR="004D214E" w:rsidRDefault="004D214E" w:rsidP="004D214E">
                              <w:pPr>
                                <w:rPr>
                                  <w:ins w:id="682" w:author="danicasinos6@gmail.com" w:date="2022-06-01T17:57:00Z"/>
                                </w:rPr>
                              </w:pPr>
                              <w:ins w:id="683" w:author="danicasinos6@gmail.com" w:date="2022-06-01T18:06:00Z">
                                <w:r>
                                  <w:t>20</w:t>
                                </w:r>
                              </w:ins>
                            </w:p>
                            <w:p w14:paraId="16A7E052" w14:textId="77777777" w:rsidR="004D214E" w:rsidRDefault="004D214E" w:rsidP="004D214E">
                              <w:pPr>
                                <w:rPr>
                                  <w:ins w:id="684" w:author="danicasinos6@gmail.com" w:date="2022-06-01T17:42:00Z"/>
                                </w:rPr>
                              </w:pPr>
                              <w:ins w:id="685" w:author="danicasinos6@gmail.com" w:date="2022-06-01T17:56:00Z">
                                <w:r w:rsidRPr="00476AE7">
                                  <w:rPr>
                                    <w:noProof/>
                                  </w:rPr>
                                  <w:drawing>
                                    <wp:inline distT="0" distB="0" distL="0" distR="0" wp14:anchorId="04ED341A" wp14:editId="1AF46F96">
                                      <wp:extent cx="148590" cy="12827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41556AC1" w14:textId="77777777" w:rsidR="004D214E" w:rsidRDefault="004D214E" w:rsidP="004D214E">
                              <w:ins w:id="686"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B8FA03" id="_x0000_s1045" type="#_x0000_t202" style="position:absolute;left:0;text-align:left;margin-left:-26.1pt;margin-top:294.6pt;width:26.85pt;height:19.8pt;z-index:251702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">
                  <v:textbox>
                    <w:txbxContent>
                      <w:p w14:paraId="6E5D919B" w14:textId="10A1A5F8" w:rsidR="004D214E" w:rsidRDefault="004D214E" w:rsidP="004D214E">
                        <w:pPr>
                          <w:rPr>
                            <w:ins w:id="687" w:author="danicasinos6@gmail.com" w:date="2022-06-01T17:57:00Z"/>
                          </w:rPr>
                        </w:pPr>
                        <w:ins w:id="688" w:author="danicasinos6@gmail.com" w:date="2022-06-01T18:06:00Z">
                          <w:r>
                            <w:t>20</w:t>
                          </w:r>
                        </w:ins>
                      </w:p>
                      <w:p w14:paraId="16A7E052" w14:textId="77777777" w:rsidR="004D214E" w:rsidRDefault="004D214E" w:rsidP="004D214E">
                        <w:pPr>
                          <w:rPr>
                            <w:ins w:id="689" w:author="danicasinos6@gmail.com" w:date="2022-06-01T17:42:00Z"/>
                          </w:rPr>
                        </w:pPr>
                        <w:ins w:id="690" w:author="danicasinos6@gmail.com" w:date="2022-06-01T17:56:00Z">
                          <w:r w:rsidRPr="00476AE7">
                            <w:rPr>
                              <w:noProof/>
                            </w:rPr>
                            <w:drawing>
                              <wp:inline distT="0" distB="0" distL="0" distR="0" wp14:anchorId="04ED341A" wp14:editId="1AF46F96">
                                <wp:extent cx="148590" cy="12827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41556AC1" w14:textId="77777777" w:rsidR="004D214E" w:rsidRDefault="004D214E" w:rsidP="004D214E">
                        <w:ins w:id="691" w:author="danicasinos6@gmail.com" w:date="2022-06-01T17:42:00Z">
                          <w:r>
                            <w:t>9</w:t>
                          </w:r>
                        </w:ins>
                      </w:p>
                    </w:txbxContent>
                  </v:textbox>
                  <w10:wrap anchorx="margin" anchory="margin"/>
                </v:shape>
              </w:pict>
            </mc:Fallback>
          </mc:AlternateContent>
        </w:r>
      </w:ins>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Change w:id="692" w:author="danicasinos6@gmail.com" w:date="2022-06-01T17:18:00Z">
          <w:tblPr>
            <w:tblStyle w:val="Tablaconcuadrcula"/>
            <w:tblW w:w="0" w:type="auto"/>
            <w:tblLook w:val="04A0" w:firstRow="1" w:lastRow="0" w:firstColumn="1" w:lastColumn="0" w:noHBand="0" w:noVBand="1"/>
          </w:tblPr>
        </w:tblPrChange>
      </w:tblPr>
      <w:tblGrid>
        <w:gridCol w:w="4551"/>
        <w:gridCol w:w="4508"/>
        <w:tblGridChange w:id="693">
          <w:tblGrid>
            <w:gridCol w:w="4604"/>
            <w:gridCol w:w="4605"/>
          </w:tblGrid>
        </w:tblGridChange>
      </w:tblGrid>
      <w:tr w:rsidR="00515E9B" w14:paraId="35248D66" w14:textId="77777777" w:rsidTr="005C6ABE">
        <w:trPr>
          <w:ins w:id="694" w:author="danicasinos6@gmail.com" w:date="2022-06-01T17:11:00Z"/>
        </w:trPr>
        <w:tc>
          <w:tcPr>
            <w:tcW w:w="4604" w:type="dxa"/>
            <w:vAlign w:val="center"/>
            <w:tcPrChange w:id="695" w:author="danicasinos6@gmail.com" w:date="2022-06-01T17:18:00Z">
              <w:tcPr>
                <w:tcW w:w="4604" w:type="dxa"/>
              </w:tcPr>
            </w:tcPrChange>
          </w:tcPr>
          <w:p w14:paraId="20379280" w14:textId="70DDB374" w:rsidR="00515E9B" w:rsidRDefault="004449D3" w:rsidP="00515E9B">
            <w:pPr>
              <w:jc w:val="center"/>
              <w:rPr>
                <w:ins w:id="696" w:author="danicasinos6@gmail.com" w:date="2022-06-01T17:13:00Z"/>
                <w:rFonts w:ascii="Arial" w:hAnsi="Arial" w:cs="Arial"/>
                <w:sz w:val="24"/>
                <w:szCs w:val="24"/>
              </w:rPr>
            </w:pPr>
            <w:ins w:id="697" w:author="danicasinos6@gmail.com" w:date="2022-06-01T18:05:00Z">
              <w:r>
                <w:rPr>
                  <w:rFonts w:ascii="Arial" w:hAnsi="Arial" w:cs="Arial"/>
                  <w:noProof/>
                  <w:sz w:val="24"/>
                  <w:szCs w:val="24"/>
                </w:rPr>
                <mc:AlternateContent>
                  <mc:Choice Requires="wps">
                    <w:drawing>
                      <wp:anchor distT="0" distB="0" distL="114300" distR="114300" simplePos="0" relativeHeight="251700736" behindDoc="0" locked="0" layoutInCell="1" allowOverlap="1" wp14:anchorId="5412710E" wp14:editId="7C1589C3">
                        <wp:simplePos x="0" y="0"/>
                        <wp:positionH relativeFrom="column">
                          <wp:posOffset>-51435</wp:posOffset>
                        </wp:positionH>
                        <wp:positionV relativeFrom="paragraph">
                          <wp:posOffset>2128520</wp:posOffset>
                        </wp:positionV>
                        <wp:extent cx="828040" cy="67310"/>
                        <wp:effectExtent l="0" t="57150" r="29210" b="27940"/>
                        <wp:wrapNone/>
                        <wp:docPr id="249"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28040" cy="6731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F08389" id="AutoShape 45" o:spid="_x0000_s1026" type="#_x0000_t32" style="position:absolute;margin-left:-4.05pt;margin-top:167.6pt;width:65.2pt;height:5.3pt;flip: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">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699712" behindDoc="0" locked="0" layoutInCell="1" allowOverlap="1" wp14:anchorId="5412710E" wp14:editId="64119A77">
                        <wp:simplePos x="0" y="0"/>
                        <wp:positionH relativeFrom="column">
                          <wp:posOffset>-26035</wp:posOffset>
                        </wp:positionH>
                        <wp:positionV relativeFrom="paragraph">
                          <wp:posOffset>2490470</wp:posOffset>
                        </wp:positionV>
                        <wp:extent cx="724535" cy="643890"/>
                        <wp:effectExtent l="0" t="38100" r="56515" b="22860"/>
                        <wp:wrapNone/>
                        <wp:docPr id="248"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24535" cy="64389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004C4D" id="AutoShape 44" o:spid="_x0000_s1026" type="#_x0000_t32" style="position:absolute;margin-left:-2.05pt;margin-top:196.1pt;width:57.05pt;height:50.7pt;flip:y;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">
                        <v:stroke endarrow="block"/>
                      </v:shape>
                    </w:pict>
                  </mc:Fallback>
                </mc:AlternateContent>
              </w:r>
            </w:ins>
            <w:ins w:id="698" w:author="danicasinos6@gmail.com" w:date="2022-06-01T17:11:00Z">
              <w:r w:rsidR="00515E9B">
                <w:rPr>
                  <w:noProof/>
                </w:rPr>
                <w:drawing>
                  <wp:inline distT="0" distB="0" distL="0" distR="0" wp14:anchorId="28F1EB7C" wp14:editId="66D51053">
                    <wp:extent cx="2560859" cy="303649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87" t="2161" r="2214" b="2765"/>
                            <a:stretch/>
                          </pic:blipFill>
                          <pic:spPr bwMode="auto">
                            <a:xfrm>
                              <a:off x="0" y="0"/>
                              <a:ext cx="2578469" cy="3057379"/>
                            </a:xfrm>
                            <a:prstGeom prst="rect">
                              <a:avLst/>
                            </a:prstGeom>
                            <a:ln>
                              <a:noFill/>
                            </a:ln>
                            <a:extLst>
                              <a:ext uri="{53640926-AAD7-44D8-BBD7-CCE9431645EC}">
                                <a14:shadowObscured xmlns:a14="http://schemas.microsoft.com/office/drawing/2010/main"/>
                              </a:ext>
                            </a:extLst>
                          </pic:spPr>
                        </pic:pic>
                      </a:graphicData>
                    </a:graphic>
                  </wp:inline>
                </w:drawing>
              </w:r>
            </w:ins>
          </w:p>
          <w:p w14:paraId="112EDB6B" w14:textId="275D5436" w:rsidR="00515E9B" w:rsidRDefault="00A7563D">
            <w:pPr>
              <w:jc w:val="center"/>
              <w:rPr>
                <w:ins w:id="699" w:author="danicasinos6@gmail.com" w:date="2022-06-01T17:11:00Z"/>
                <w:rFonts w:ascii="Arial" w:hAnsi="Arial" w:cs="Arial"/>
                <w:sz w:val="24"/>
                <w:szCs w:val="24"/>
              </w:rPr>
              <w:pPrChange w:id="700" w:author="danicasinos6@gmail.com" w:date="2022-06-01T17:12:00Z">
                <w:pPr/>
              </w:pPrChange>
            </w:pPr>
            <w:r>
              <w:rPr>
                <w:rStyle w:val="nfasissutil"/>
              </w:rPr>
              <w:t>26</w:t>
            </w:r>
            <w:r w:rsidR="004D2F3B">
              <w:rPr>
                <w:rStyle w:val="nfasissutil"/>
              </w:rPr>
              <w:t xml:space="preserve">. </w:t>
            </w:r>
            <w:ins w:id="701" w:author="danicasinos6@gmail.com" w:date="2022-06-01T17:13:00Z">
              <w:r w:rsidR="00515E9B">
                <w:rPr>
                  <w:rStyle w:val="nfasissutil"/>
                </w:rPr>
                <w:t>Publicación antes de comentar y dar like</w:t>
              </w:r>
            </w:ins>
          </w:p>
        </w:tc>
        <w:tc>
          <w:tcPr>
            <w:tcW w:w="4605" w:type="dxa"/>
            <w:vAlign w:val="center"/>
            <w:tcPrChange w:id="702" w:author="danicasinos6@gmail.com" w:date="2022-06-01T17:18:00Z">
              <w:tcPr>
                <w:tcW w:w="4605" w:type="dxa"/>
              </w:tcPr>
            </w:tcPrChange>
          </w:tcPr>
          <w:p w14:paraId="451DEE75" w14:textId="77777777" w:rsidR="00515E9B" w:rsidRDefault="00515E9B" w:rsidP="00515E9B">
            <w:pPr>
              <w:jc w:val="center"/>
              <w:rPr>
                <w:ins w:id="703" w:author="danicasinos6@gmail.com" w:date="2022-06-01T17:12:00Z"/>
                <w:rFonts w:ascii="Arial" w:hAnsi="Arial" w:cs="Arial"/>
                <w:sz w:val="24"/>
                <w:szCs w:val="24"/>
              </w:rPr>
            </w:pPr>
            <w:ins w:id="704" w:author="danicasinos6@gmail.com" w:date="2022-06-01T17:12:00Z">
              <w:r>
                <w:rPr>
                  <w:noProof/>
                </w:rPr>
                <w:drawing>
                  <wp:inline distT="0" distB="0" distL="0" distR="0" wp14:anchorId="5FF357E8" wp14:editId="0F5AEAB0">
                    <wp:extent cx="2371090" cy="309688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91" t="1862" r="2144" b="2613"/>
                            <a:stretch/>
                          </pic:blipFill>
                          <pic:spPr bwMode="auto">
                            <a:xfrm>
                              <a:off x="0" y="0"/>
                              <a:ext cx="2383415" cy="3112981"/>
                            </a:xfrm>
                            <a:prstGeom prst="rect">
                              <a:avLst/>
                            </a:prstGeom>
                            <a:ln>
                              <a:noFill/>
                            </a:ln>
                            <a:extLst>
                              <a:ext uri="{53640926-AAD7-44D8-BBD7-CCE9431645EC}">
                                <a14:shadowObscured xmlns:a14="http://schemas.microsoft.com/office/drawing/2010/main"/>
                              </a:ext>
                            </a:extLst>
                          </pic:spPr>
                        </pic:pic>
                      </a:graphicData>
                    </a:graphic>
                  </wp:inline>
                </w:drawing>
              </w:r>
            </w:ins>
          </w:p>
          <w:p w14:paraId="4DA45A2F" w14:textId="187D59A2" w:rsidR="00515E9B" w:rsidRPr="00515E9B" w:rsidRDefault="00A7563D">
            <w:pPr>
              <w:jc w:val="center"/>
              <w:rPr>
                <w:ins w:id="705" w:author="danicasinos6@gmail.com" w:date="2022-06-01T17:11:00Z"/>
                <w:rStyle w:val="nfasissutil"/>
                <w:rPrChange w:id="706" w:author="danicasinos6@gmail.com" w:date="2022-06-01T17:12:00Z">
                  <w:rPr>
                    <w:ins w:id="707" w:author="danicasinos6@gmail.com" w:date="2022-06-01T17:11:00Z"/>
                    <w:rFonts w:ascii="Arial" w:hAnsi="Arial" w:cs="Arial"/>
                    <w:sz w:val="24"/>
                    <w:szCs w:val="24"/>
                  </w:rPr>
                </w:rPrChange>
              </w:rPr>
              <w:pPrChange w:id="708" w:author="danicasinos6@gmail.com" w:date="2022-06-01T17:12:00Z">
                <w:pPr/>
              </w:pPrChange>
            </w:pPr>
            <w:r>
              <w:rPr>
                <w:rStyle w:val="nfasissutil"/>
              </w:rPr>
              <w:t>27</w:t>
            </w:r>
            <w:r w:rsidR="004D2F3B">
              <w:rPr>
                <w:rStyle w:val="nfasissutil"/>
              </w:rPr>
              <w:t xml:space="preserve">. </w:t>
            </w:r>
            <w:ins w:id="709" w:author="danicasinos6@gmail.com" w:date="2022-06-01T17:12:00Z">
              <w:r w:rsidR="00515E9B">
                <w:rPr>
                  <w:rStyle w:val="nfasissutil"/>
                </w:rPr>
                <w:t>Publicación despues de comentar y dar like</w:t>
              </w:r>
            </w:ins>
          </w:p>
        </w:tc>
      </w:tr>
    </w:tbl>
    <w:p w14:paraId="14724837" w14:textId="1A528A9F" w:rsidR="00C83028" w:rsidRDefault="00C83028" w:rsidP="008C2F9C">
      <w:pPr>
        <w:shd w:val="clear" w:color="auto" w:fill="FFFFFF" w:themeFill="background1"/>
        <w:rPr>
          <w:ins w:id="710" w:author="danicasinos6@gmail.com" w:date="2022-06-01T17:15:00Z"/>
          <w:rFonts w:ascii="Arial" w:hAnsi="Arial" w:cs="Arial"/>
          <w:sz w:val="24"/>
          <w:szCs w:val="24"/>
        </w:rPr>
      </w:pPr>
    </w:p>
    <w:p w14:paraId="5942F1D4" w14:textId="733BA770" w:rsidR="005C6ABE" w:rsidRDefault="005C6ABE" w:rsidP="005C6ABE">
      <w:pPr>
        <w:shd w:val="clear" w:color="auto" w:fill="FFFFFF" w:themeFill="background1"/>
        <w:jc w:val="center"/>
        <w:rPr>
          <w:ins w:id="711" w:author="danicasinos6@gmail.com" w:date="2022-06-01T17:15:00Z"/>
          <w:rFonts w:ascii="Arial" w:hAnsi="Arial" w:cs="Arial"/>
          <w:sz w:val="24"/>
          <w:szCs w:val="24"/>
        </w:rPr>
      </w:pPr>
      <w:ins w:id="712" w:author="danicasinos6@gmail.com" w:date="2022-06-01T17:15:00Z">
        <w:r>
          <w:rPr>
            <w:noProof/>
          </w:rPr>
          <w:drawing>
            <wp:inline distT="0" distB="0" distL="0" distR="0" wp14:anchorId="5DFE6DD7" wp14:editId="420323E2">
              <wp:extent cx="5758815" cy="214249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8815" cy="2142490"/>
                      </a:xfrm>
                      <a:prstGeom prst="rect">
                        <a:avLst/>
                      </a:prstGeom>
                    </pic:spPr>
                  </pic:pic>
                </a:graphicData>
              </a:graphic>
            </wp:inline>
          </w:drawing>
        </w:r>
      </w:ins>
    </w:p>
    <w:p w14:paraId="6A297180" w14:textId="42A75A87" w:rsidR="005C6ABE" w:rsidRDefault="00A7563D" w:rsidP="005C6ABE">
      <w:pPr>
        <w:shd w:val="clear" w:color="auto" w:fill="FFFFFF" w:themeFill="background1"/>
        <w:jc w:val="center"/>
        <w:rPr>
          <w:ins w:id="713" w:author="danicasinos6@gmail.com" w:date="2022-06-01T17:19:00Z"/>
          <w:rStyle w:val="nfasissutil"/>
        </w:rPr>
      </w:pPr>
      <w:r>
        <w:rPr>
          <w:rStyle w:val="nfasissutil"/>
        </w:rPr>
        <w:t>28</w:t>
      </w:r>
      <w:r w:rsidR="004D2F3B">
        <w:rPr>
          <w:rStyle w:val="nfasissutil"/>
        </w:rPr>
        <w:t xml:space="preserve">. </w:t>
      </w:r>
      <w:ins w:id="714" w:author="danicasinos6@gmail.com" w:date="2022-06-01T17:15:00Z">
        <w:r w:rsidR="005C6ABE">
          <w:rPr>
            <w:rStyle w:val="nfasissutil"/>
          </w:rPr>
          <w:t>Formulario para añadir publicación</w:t>
        </w:r>
      </w:ins>
    </w:p>
    <w:p w14:paraId="29A66E2E" w14:textId="77777777" w:rsidR="005C6ABE" w:rsidRDefault="005C6ABE">
      <w:pPr>
        <w:spacing w:after="0" w:line="240" w:lineRule="auto"/>
        <w:rPr>
          <w:ins w:id="715" w:author="danicasinos6@gmail.com" w:date="2022-06-01T17:19:00Z"/>
          <w:rStyle w:val="nfasissutil"/>
        </w:rPr>
      </w:pPr>
      <w:ins w:id="716" w:author="danicasinos6@gmail.com" w:date="2022-06-01T17:19:00Z">
        <w:r>
          <w:rPr>
            <w:rStyle w:val="nfasissutil"/>
          </w:rPr>
          <w:br w:type="page"/>
        </w:r>
      </w:ins>
    </w:p>
    <w:p w14:paraId="0A358A24" w14:textId="7456C42A" w:rsidR="005C6ABE" w:rsidRPr="00805972" w:rsidRDefault="005C6ABE" w:rsidP="005C6ABE">
      <w:pPr>
        <w:pStyle w:val="Prrafodelista"/>
        <w:shd w:val="clear" w:color="auto" w:fill="FFFFFF" w:themeFill="background1"/>
        <w:rPr>
          <w:ins w:id="717" w:author="danicasinos6@gmail.com" w:date="2022-06-01T17:19:00Z"/>
          <w:rFonts w:ascii="Arial" w:hAnsi="Arial" w:cs="Arial"/>
          <w:sz w:val="24"/>
          <w:szCs w:val="24"/>
        </w:rPr>
      </w:pPr>
    </w:p>
    <w:p w14:paraId="61896A5B" w14:textId="55602D3E" w:rsidR="00771DDB" w:rsidRPr="00771DDB" w:rsidRDefault="005C6ABE" w:rsidP="008C42F7">
      <w:pPr>
        <w:pStyle w:val="Prrafodelista"/>
        <w:numPr>
          <w:ilvl w:val="1"/>
          <w:numId w:val="26"/>
        </w:numPr>
        <w:shd w:val="clear" w:color="auto" w:fill="F4B083" w:themeFill="accent2" w:themeFillTint="99"/>
        <w:rPr>
          <w:rStyle w:val="nfasissutil"/>
          <w:rFonts w:ascii="Arial" w:hAnsi="Arial" w:cs="Arial"/>
          <w:i w:val="0"/>
          <w:iCs w:val="0"/>
          <w:color w:val="FFFFFF" w:themeColor="background1"/>
          <w:sz w:val="32"/>
          <w:szCs w:val="32"/>
        </w:rPr>
      </w:pPr>
      <w:ins w:id="718" w:author="danicasinos6@gmail.com" w:date="2022-06-01T17:19:00Z">
        <w:r>
          <w:rPr>
            <w:rFonts w:ascii="Arial" w:hAnsi="Arial" w:cs="Arial"/>
            <w:color w:val="FFFFFF" w:themeColor="background1"/>
            <w:sz w:val="32"/>
            <w:szCs w:val="32"/>
          </w:rPr>
          <w:t>Cuatro Ruedas</w:t>
        </w:r>
      </w:ins>
    </w:p>
    <w:p w14:paraId="04515F1F" w14:textId="2B05478C" w:rsidR="00771DDB" w:rsidRDefault="005D0744" w:rsidP="005D0744">
      <w:pPr>
        <w:jc w:val="left"/>
        <w:rPr>
          <w:rStyle w:val="nfasissutil"/>
          <w:rFonts w:ascii="Arial" w:hAnsi="Arial" w:cs="Arial"/>
          <w:i w:val="0"/>
          <w:iCs w:val="0"/>
          <w:sz w:val="24"/>
          <w:szCs w:val="24"/>
        </w:rPr>
      </w:pPr>
      <w:r>
        <w:rPr>
          <w:rStyle w:val="nfasissutil"/>
          <w:rFonts w:ascii="Arial" w:hAnsi="Arial" w:cs="Arial"/>
          <w:i w:val="0"/>
          <w:iCs w:val="0"/>
          <w:sz w:val="24"/>
          <w:szCs w:val="24"/>
        </w:rPr>
        <w:t>Desde este apartado podemos tanto subir coches a la venta como ojear otros coches de otros vendedores.</w:t>
      </w:r>
    </w:p>
    <w:p w14:paraId="461BEB5D" w14:textId="4DCA9F4F" w:rsidR="00BF6091" w:rsidRDefault="005D0744" w:rsidP="005D0744">
      <w:pPr>
        <w:jc w:val="left"/>
        <w:rPr>
          <w:rStyle w:val="nfasissutil"/>
          <w:rFonts w:ascii="Arial" w:hAnsi="Arial" w:cs="Arial"/>
          <w:i w:val="0"/>
          <w:iCs w:val="0"/>
          <w:sz w:val="24"/>
          <w:szCs w:val="24"/>
        </w:rPr>
      </w:pPr>
      <w:r>
        <w:rPr>
          <w:rStyle w:val="nfasissutil"/>
          <w:rFonts w:ascii="Arial" w:hAnsi="Arial" w:cs="Arial"/>
          <w:i w:val="0"/>
          <w:iCs w:val="0"/>
          <w:sz w:val="24"/>
          <w:szCs w:val="24"/>
        </w:rPr>
        <w:t xml:space="preserve">Para ojear coches, tenemos la sección principal </w:t>
      </w:r>
      <w:r w:rsidRPr="005D0744">
        <w:rPr>
          <w:rStyle w:val="nfasissutil"/>
          <w:rFonts w:ascii="Arial" w:hAnsi="Arial" w:cs="Arial"/>
          <w:b/>
          <w:bCs/>
          <w:i w:val="0"/>
          <w:iCs w:val="0"/>
          <w:sz w:val="24"/>
          <w:szCs w:val="24"/>
        </w:rPr>
        <w:t>(21)</w:t>
      </w:r>
      <w:r>
        <w:rPr>
          <w:rStyle w:val="nfasissutil"/>
          <w:rFonts w:ascii="Arial" w:hAnsi="Arial" w:cs="Arial"/>
          <w:i w:val="0"/>
          <w:iCs w:val="0"/>
          <w:sz w:val="24"/>
          <w:szCs w:val="24"/>
        </w:rPr>
        <w:t xml:space="preserve"> desde la que podemos acceder a las ofertas, a mano izquierda tenemos los filtros </w:t>
      </w:r>
      <w:r w:rsidRPr="005D0744">
        <w:rPr>
          <w:rStyle w:val="nfasissutil"/>
          <w:rFonts w:ascii="Arial" w:hAnsi="Arial" w:cs="Arial"/>
          <w:b/>
          <w:bCs/>
          <w:i w:val="0"/>
          <w:iCs w:val="0"/>
          <w:sz w:val="24"/>
          <w:szCs w:val="24"/>
        </w:rPr>
        <w:t>(22)</w:t>
      </w:r>
      <w:r>
        <w:rPr>
          <w:rStyle w:val="nfasissutil"/>
          <w:rFonts w:ascii="Arial" w:hAnsi="Arial" w:cs="Arial"/>
          <w:i w:val="0"/>
          <w:iCs w:val="0"/>
          <w:sz w:val="24"/>
          <w:szCs w:val="24"/>
        </w:rPr>
        <w:t xml:space="preserve"> para buscar por las especificaciones que nosotros queramos.</w:t>
      </w:r>
    </w:p>
    <w:p w14:paraId="50A59821" w14:textId="3182795A" w:rsidR="005D0744" w:rsidRDefault="005D0744" w:rsidP="005D0744">
      <w:pPr>
        <w:jc w:val="left"/>
        <w:rPr>
          <w:rStyle w:val="nfasissutil"/>
          <w:rFonts w:ascii="Arial" w:hAnsi="Arial" w:cs="Arial"/>
          <w:i w:val="0"/>
          <w:iCs w:val="0"/>
          <w:sz w:val="24"/>
          <w:szCs w:val="24"/>
        </w:rPr>
      </w:pPr>
      <w:r>
        <w:rPr>
          <w:rStyle w:val="nfasissutil"/>
          <w:rFonts w:ascii="Arial" w:hAnsi="Arial" w:cs="Arial"/>
          <w:i w:val="0"/>
          <w:iCs w:val="0"/>
          <w:sz w:val="24"/>
          <w:szCs w:val="24"/>
        </w:rPr>
        <w:t xml:space="preserve">Si restablecemos los </w:t>
      </w:r>
      <w:proofErr w:type="gramStart"/>
      <w:r>
        <w:rPr>
          <w:rStyle w:val="nfasissutil"/>
          <w:rFonts w:ascii="Arial" w:hAnsi="Arial" w:cs="Arial"/>
          <w:i w:val="0"/>
          <w:iCs w:val="0"/>
          <w:sz w:val="24"/>
          <w:szCs w:val="24"/>
        </w:rPr>
        <w:t>filtros</w:t>
      </w:r>
      <w:r w:rsidRPr="005D0744">
        <w:rPr>
          <w:rStyle w:val="nfasissutil"/>
          <w:rFonts w:ascii="Arial" w:hAnsi="Arial" w:cs="Arial"/>
          <w:b/>
          <w:bCs/>
          <w:i w:val="0"/>
          <w:iCs w:val="0"/>
          <w:sz w:val="24"/>
          <w:szCs w:val="24"/>
        </w:rPr>
        <w:t>(</w:t>
      </w:r>
      <w:proofErr w:type="gramEnd"/>
      <w:r w:rsidRPr="005D0744">
        <w:rPr>
          <w:rStyle w:val="nfasissutil"/>
          <w:rFonts w:ascii="Arial" w:hAnsi="Arial" w:cs="Arial"/>
          <w:b/>
          <w:bCs/>
          <w:i w:val="0"/>
          <w:iCs w:val="0"/>
          <w:sz w:val="24"/>
          <w:szCs w:val="24"/>
        </w:rPr>
        <w:t>23)</w:t>
      </w:r>
      <w:r>
        <w:rPr>
          <w:rStyle w:val="nfasissutil"/>
          <w:rFonts w:ascii="Arial" w:hAnsi="Arial" w:cs="Arial"/>
          <w:i w:val="0"/>
          <w:iCs w:val="0"/>
          <w:sz w:val="24"/>
          <w:szCs w:val="24"/>
        </w:rPr>
        <w:t>, se volverán a mostrar todos los coches.</w:t>
      </w:r>
    </w:p>
    <w:p w14:paraId="0B1AE1CF" w14:textId="794E37E8" w:rsidR="00BF6091" w:rsidRDefault="00104410" w:rsidP="005D0744">
      <w:pPr>
        <w:jc w:val="left"/>
        <w:rPr>
          <w:rStyle w:val="nfasissutil"/>
          <w:rFonts w:ascii="Arial" w:hAnsi="Arial" w:cs="Arial"/>
          <w:i w:val="0"/>
          <w:iCs w:val="0"/>
          <w:sz w:val="24"/>
          <w:szCs w:val="24"/>
        </w:rPr>
      </w:pPr>
      <w:ins w:id="719" w:author="danicasinos6@gmail.com" w:date="2022-06-01T18:06:00Z">
        <w:r>
          <w:rPr>
            <w:rFonts w:ascii="Arial" w:hAnsi="Arial" w:cs="Arial"/>
            <w:noProof/>
            <w:sz w:val="24"/>
            <w:szCs w:val="24"/>
          </w:rPr>
          <mc:AlternateContent>
            <mc:Choice Requires="wps">
              <w:drawing>
                <wp:anchor distT="45720" distB="45720" distL="114300" distR="114300" simplePos="0" relativeHeight="251728384" behindDoc="0" locked="0" layoutInCell="1" allowOverlap="1" wp14:anchorId="3265C104" wp14:editId="16E70D56">
                  <wp:simplePos x="0" y="0"/>
                  <wp:positionH relativeFrom="margin">
                    <wp:posOffset>675425</wp:posOffset>
                  </wp:positionH>
                  <wp:positionV relativeFrom="margin">
                    <wp:posOffset>2491261</wp:posOffset>
                  </wp:positionV>
                  <wp:extent cx="340995" cy="251460"/>
                  <wp:effectExtent l="12700" t="5715" r="8255" b="9525"/>
                  <wp:wrapNone/>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51460"/>
                          </a:xfrm>
                          <a:prstGeom prst="rect">
                            <a:avLst/>
                          </a:prstGeom>
                          <a:solidFill>
                            <a:srgbClr val="FFFFFF"/>
                          </a:solidFill>
                          <a:ln w="9525">
                            <a:solidFill>
                              <a:srgbClr val="000000"/>
                            </a:solidFill>
                            <a:miter lim="800000"/>
                            <a:headEnd/>
                            <a:tailEnd/>
                          </a:ln>
                        </wps:spPr>
                        <wps:txbx>
                          <w:txbxContent>
                            <w:p w14:paraId="677270CE" w14:textId="5852B00B" w:rsidR="00104410" w:rsidRDefault="00104410" w:rsidP="00104410">
                              <w:r>
                                <w:t>26</w:t>
                              </w:r>
                            </w:p>
                            <w:p w14:paraId="6A994A57" w14:textId="77777777" w:rsidR="00104410" w:rsidRDefault="00104410" w:rsidP="00104410">
                              <w:pPr>
                                <w:rPr>
                                  <w:ins w:id="720" w:author="danicasinos6@gmail.com" w:date="2022-06-01T18:06:00Z"/>
                                </w:rPr>
                              </w:pPr>
                            </w:p>
                            <w:p w14:paraId="2C5E885F" w14:textId="77777777" w:rsidR="00104410" w:rsidRDefault="00104410" w:rsidP="00104410">
                              <w:pPr>
                                <w:rPr>
                                  <w:ins w:id="721" w:author="danicasinos6@gmail.com" w:date="2022-06-01T17:57:00Z"/>
                                </w:rPr>
                              </w:pPr>
                            </w:p>
                            <w:p w14:paraId="41A26FD1" w14:textId="77777777" w:rsidR="00104410" w:rsidRDefault="00104410" w:rsidP="00104410">
                              <w:pPr>
                                <w:rPr>
                                  <w:ins w:id="722" w:author="danicasinos6@gmail.com" w:date="2022-06-01T17:42:00Z"/>
                                </w:rPr>
                              </w:pPr>
                              <w:ins w:id="723" w:author="danicasinos6@gmail.com" w:date="2022-06-01T17:56:00Z">
                                <w:r w:rsidRPr="00476AE7">
                                  <w:rPr>
                                    <w:noProof/>
                                  </w:rPr>
                                  <w:drawing>
                                    <wp:inline distT="0" distB="0" distL="0" distR="0" wp14:anchorId="6D693C05" wp14:editId="79307696">
                                      <wp:extent cx="148590" cy="128270"/>
                                      <wp:effectExtent l="0" t="0" r="0" b="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0FA86D76" w14:textId="77777777" w:rsidR="00104410" w:rsidRDefault="00104410" w:rsidP="00104410">
                              <w:ins w:id="724"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65C104" id="_x0000_s1046" type="#_x0000_t202" style="position:absolute;margin-left:53.2pt;margin-top:196.15pt;width:26.85pt;height:19.8pt;z-index:251728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">
                  <v:textbox>
                    <w:txbxContent>
                      <w:p w14:paraId="677270CE" w14:textId="5852B00B" w:rsidR="00104410" w:rsidRDefault="00104410" w:rsidP="00104410">
                        <w:r>
                          <w:t>26</w:t>
                        </w:r>
                      </w:p>
                      <w:p w14:paraId="6A994A57" w14:textId="77777777" w:rsidR="00104410" w:rsidRDefault="00104410" w:rsidP="00104410">
                        <w:pPr>
                          <w:rPr>
                            <w:ins w:id="725" w:author="danicasinos6@gmail.com" w:date="2022-06-01T18:06:00Z"/>
                          </w:rPr>
                        </w:pPr>
                      </w:p>
                      <w:p w14:paraId="2C5E885F" w14:textId="77777777" w:rsidR="00104410" w:rsidRDefault="00104410" w:rsidP="00104410">
                        <w:pPr>
                          <w:rPr>
                            <w:ins w:id="726" w:author="danicasinos6@gmail.com" w:date="2022-06-01T17:57:00Z"/>
                          </w:rPr>
                        </w:pPr>
                      </w:p>
                      <w:p w14:paraId="41A26FD1" w14:textId="77777777" w:rsidR="00104410" w:rsidRDefault="00104410" w:rsidP="00104410">
                        <w:pPr>
                          <w:rPr>
                            <w:ins w:id="727" w:author="danicasinos6@gmail.com" w:date="2022-06-01T17:42:00Z"/>
                          </w:rPr>
                        </w:pPr>
                        <w:ins w:id="728" w:author="danicasinos6@gmail.com" w:date="2022-06-01T17:56:00Z">
                          <w:r w:rsidRPr="00476AE7">
                            <w:rPr>
                              <w:noProof/>
                            </w:rPr>
                            <w:drawing>
                              <wp:inline distT="0" distB="0" distL="0" distR="0" wp14:anchorId="6D693C05" wp14:editId="79307696">
                                <wp:extent cx="148590" cy="128270"/>
                                <wp:effectExtent l="0" t="0" r="0" b="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0FA86D76" w14:textId="77777777" w:rsidR="00104410" w:rsidRDefault="00104410" w:rsidP="00104410">
                        <w:ins w:id="729" w:author="danicasinos6@gmail.com" w:date="2022-06-01T17:42:00Z">
                          <w:r>
                            <w:t>9</w:t>
                          </w:r>
                        </w:ins>
                      </w:p>
                    </w:txbxContent>
                  </v:textbox>
                  <w10:wrap anchorx="margin" anchory="margin"/>
                </v:shape>
              </w:pict>
            </mc:Fallback>
          </mc:AlternateContent>
        </w:r>
        <w:r>
          <w:rPr>
            <w:rFonts w:ascii="Arial" w:hAnsi="Arial" w:cs="Arial"/>
            <w:noProof/>
            <w:sz w:val="24"/>
            <w:szCs w:val="24"/>
          </w:rPr>
          <mc:AlternateContent>
            <mc:Choice Requires="wps">
              <w:drawing>
                <wp:anchor distT="45720" distB="45720" distL="114300" distR="114300" simplePos="0" relativeHeight="251724288" behindDoc="0" locked="0" layoutInCell="1" allowOverlap="1" wp14:anchorId="3604EC91" wp14:editId="72FBB67E">
                  <wp:simplePos x="0" y="0"/>
                  <wp:positionH relativeFrom="margin">
                    <wp:posOffset>4416712</wp:posOffset>
                  </wp:positionH>
                  <wp:positionV relativeFrom="margin">
                    <wp:posOffset>2385024</wp:posOffset>
                  </wp:positionV>
                  <wp:extent cx="340995" cy="251460"/>
                  <wp:effectExtent l="12700" t="5715" r="8255" b="9525"/>
                  <wp:wrapNone/>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51460"/>
                          </a:xfrm>
                          <a:prstGeom prst="rect">
                            <a:avLst/>
                          </a:prstGeom>
                          <a:solidFill>
                            <a:srgbClr val="FFFFFF"/>
                          </a:solidFill>
                          <a:ln w="9525">
                            <a:solidFill>
                              <a:srgbClr val="000000"/>
                            </a:solidFill>
                            <a:miter lim="800000"/>
                            <a:headEnd/>
                            <a:tailEnd/>
                          </a:ln>
                        </wps:spPr>
                        <wps:txbx>
                          <w:txbxContent>
                            <w:p w14:paraId="546E69A4" w14:textId="7C5DA22F" w:rsidR="00104410" w:rsidRDefault="00104410" w:rsidP="00104410">
                              <w:pPr>
                                <w:rPr>
                                  <w:ins w:id="730" w:author="danicasinos6@gmail.com" w:date="2022-06-01T18:06:00Z"/>
                                </w:rPr>
                              </w:pPr>
                              <w:r>
                                <w:t>24</w:t>
                              </w:r>
                            </w:p>
                            <w:p w14:paraId="2AD78D2C" w14:textId="77777777" w:rsidR="00104410" w:rsidRDefault="00104410" w:rsidP="00104410">
                              <w:pPr>
                                <w:rPr>
                                  <w:ins w:id="731" w:author="danicasinos6@gmail.com" w:date="2022-06-01T17:57:00Z"/>
                                </w:rPr>
                              </w:pPr>
                            </w:p>
                            <w:p w14:paraId="2A4FAD99" w14:textId="77777777" w:rsidR="00104410" w:rsidRDefault="00104410" w:rsidP="00104410">
                              <w:pPr>
                                <w:rPr>
                                  <w:ins w:id="732" w:author="danicasinos6@gmail.com" w:date="2022-06-01T17:42:00Z"/>
                                </w:rPr>
                              </w:pPr>
                              <w:ins w:id="733" w:author="danicasinos6@gmail.com" w:date="2022-06-01T17:56:00Z">
                                <w:r w:rsidRPr="00476AE7">
                                  <w:rPr>
                                    <w:noProof/>
                                  </w:rPr>
                                  <w:drawing>
                                    <wp:inline distT="0" distB="0" distL="0" distR="0" wp14:anchorId="1121013A" wp14:editId="3A38CA9D">
                                      <wp:extent cx="148590" cy="128270"/>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4DC38D8A" w14:textId="77777777" w:rsidR="00104410" w:rsidRDefault="00104410" w:rsidP="00104410">
                              <w:ins w:id="734"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04EC91" id="_x0000_s1047" type="#_x0000_t202" style="position:absolute;margin-left:347.75pt;margin-top:187.8pt;width:26.85pt;height:19.8pt;z-index:251724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">
                  <v:textbox>
                    <w:txbxContent>
                      <w:p w14:paraId="546E69A4" w14:textId="7C5DA22F" w:rsidR="00104410" w:rsidRDefault="00104410" w:rsidP="00104410">
                        <w:pPr>
                          <w:rPr>
                            <w:ins w:id="735" w:author="danicasinos6@gmail.com" w:date="2022-06-01T18:06:00Z"/>
                          </w:rPr>
                        </w:pPr>
                        <w:r>
                          <w:t>24</w:t>
                        </w:r>
                      </w:p>
                      <w:p w14:paraId="2AD78D2C" w14:textId="77777777" w:rsidR="00104410" w:rsidRDefault="00104410" w:rsidP="00104410">
                        <w:pPr>
                          <w:rPr>
                            <w:ins w:id="736" w:author="danicasinos6@gmail.com" w:date="2022-06-01T17:57:00Z"/>
                          </w:rPr>
                        </w:pPr>
                      </w:p>
                      <w:p w14:paraId="2A4FAD99" w14:textId="77777777" w:rsidR="00104410" w:rsidRDefault="00104410" w:rsidP="00104410">
                        <w:pPr>
                          <w:rPr>
                            <w:ins w:id="737" w:author="danicasinos6@gmail.com" w:date="2022-06-01T17:42:00Z"/>
                          </w:rPr>
                        </w:pPr>
                        <w:ins w:id="738" w:author="danicasinos6@gmail.com" w:date="2022-06-01T17:56:00Z">
                          <w:r w:rsidRPr="00476AE7">
                            <w:rPr>
                              <w:noProof/>
                            </w:rPr>
                            <w:drawing>
                              <wp:inline distT="0" distB="0" distL="0" distR="0" wp14:anchorId="1121013A" wp14:editId="3A38CA9D">
                                <wp:extent cx="148590" cy="128270"/>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4DC38D8A" w14:textId="77777777" w:rsidR="00104410" w:rsidRDefault="00104410" w:rsidP="00104410">
                        <w:ins w:id="739" w:author="danicasinos6@gmail.com" w:date="2022-06-01T17:42:00Z">
                          <w:r>
                            <w:t>9</w:t>
                          </w:r>
                        </w:ins>
                      </w:p>
                    </w:txbxContent>
                  </v:textbox>
                  <w10:wrap anchorx="margin" anchory="margin"/>
                </v:shape>
              </w:pict>
            </mc:Fallback>
          </mc:AlternateContent>
        </w:r>
        <w:r>
          <w:rPr>
            <w:rFonts w:ascii="Arial" w:hAnsi="Arial" w:cs="Arial"/>
            <w:noProof/>
            <w:sz w:val="24"/>
            <w:szCs w:val="24"/>
          </w:rPr>
          <mc:AlternateContent>
            <mc:Choice Requires="wps">
              <w:drawing>
                <wp:anchor distT="45720" distB="45720" distL="114300" distR="114300" simplePos="0" relativeHeight="251718144" behindDoc="0" locked="0" layoutInCell="1" allowOverlap="1" wp14:anchorId="1AEC1A48" wp14:editId="53054FFB">
                  <wp:simplePos x="0" y="0"/>
                  <wp:positionH relativeFrom="margin">
                    <wp:posOffset>1716656</wp:posOffset>
                  </wp:positionH>
                  <wp:positionV relativeFrom="margin">
                    <wp:posOffset>2402277</wp:posOffset>
                  </wp:positionV>
                  <wp:extent cx="340995" cy="251460"/>
                  <wp:effectExtent l="12700" t="5715" r="8255" b="9525"/>
                  <wp:wrapNone/>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51460"/>
                          </a:xfrm>
                          <a:prstGeom prst="rect">
                            <a:avLst/>
                          </a:prstGeom>
                          <a:solidFill>
                            <a:srgbClr val="FFFFFF"/>
                          </a:solidFill>
                          <a:ln w="9525">
                            <a:solidFill>
                              <a:srgbClr val="000000"/>
                            </a:solidFill>
                            <a:miter lim="800000"/>
                            <a:headEnd/>
                            <a:tailEnd/>
                          </a:ln>
                        </wps:spPr>
                        <wps:txbx>
                          <w:txbxContent>
                            <w:p w14:paraId="09799554" w14:textId="1608882C" w:rsidR="00104410" w:rsidRDefault="00104410" w:rsidP="00104410">
                              <w:pPr>
                                <w:rPr>
                                  <w:ins w:id="740" w:author="danicasinos6@gmail.com" w:date="2022-06-01T18:06:00Z"/>
                                </w:rPr>
                              </w:pPr>
                              <w:r>
                                <w:t>21</w:t>
                              </w:r>
                            </w:p>
                            <w:p w14:paraId="18626A9F" w14:textId="77777777" w:rsidR="00104410" w:rsidRDefault="00104410" w:rsidP="00104410">
                              <w:pPr>
                                <w:rPr>
                                  <w:ins w:id="741" w:author="danicasinos6@gmail.com" w:date="2022-06-01T17:57:00Z"/>
                                </w:rPr>
                              </w:pPr>
                            </w:p>
                            <w:p w14:paraId="12A10498" w14:textId="77777777" w:rsidR="00104410" w:rsidRDefault="00104410" w:rsidP="00104410">
                              <w:pPr>
                                <w:rPr>
                                  <w:ins w:id="742" w:author="danicasinos6@gmail.com" w:date="2022-06-01T17:42:00Z"/>
                                </w:rPr>
                              </w:pPr>
                              <w:ins w:id="743" w:author="danicasinos6@gmail.com" w:date="2022-06-01T17:56:00Z">
                                <w:r w:rsidRPr="00476AE7">
                                  <w:rPr>
                                    <w:noProof/>
                                  </w:rPr>
                                  <w:drawing>
                                    <wp:inline distT="0" distB="0" distL="0" distR="0" wp14:anchorId="3A8C318C" wp14:editId="2F55A539">
                                      <wp:extent cx="148590" cy="128270"/>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463A02DA" w14:textId="77777777" w:rsidR="00104410" w:rsidRDefault="00104410" w:rsidP="00104410">
                              <w:ins w:id="744"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EC1A48" id="_x0000_s1048" type="#_x0000_t202" style="position:absolute;margin-left:135.15pt;margin-top:189.15pt;width:26.85pt;height:19.8pt;z-index:251718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">
                  <v:textbox>
                    <w:txbxContent>
                      <w:p w14:paraId="09799554" w14:textId="1608882C" w:rsidR="00104410" w:rsidRDefault="00104410" w:rsidP="00104410">
                        <w:pPr>
                          <w:rPr>
                            <w:ins w:id="745" w:author="danicasinos6@gmail.com" w:date="2022-06-01T18:06:00Z"/>
                          </w:rPr>
                        </w:pPr>
                        <w:r>
                          <w:t>21</w:t>
                        </w:r>
                      </w:p>
                      <w:p w14:paraId="18626A9F" w14:textId="77777777" w:rsidR="00104410" w:rsidRDefault="00104410" w:rsidP="00104410">
                        <w:pPr>
                          <w:rPr>
                            <w:ins w:id="746" w:author="danicasinos6@gmail.com" w:date="2022-06-01T17:57:00Z"/>
                          </w:rPr>
                        </w:pPr>
                      </w:p>
                      <w:p w14:paraId="12A10498" w14:textId="77777777" w:rsidR="00104410" w:rsidRDefault="00104410" w:rsidP="00104410">
                        <w:pPr>
                          <w:rPr>
                            <w:ins w:id="747" w:author="danicasinos6@gmail.com" w:date="2022-06-01T17:42:00Z"/>
                          </w:rPr>
                        </w:pPr>
                        <w:ins w:id="748" w:author="danicasinos6@gmail.com" w:date="2022-06-01T17:56:00Z">
                          <w:r w:rsidRPr="00476AE7">
                            <w:rPr>
                              <w:noProof/>
                            </w:rPr>
                            <w:drawing>
                              <wp:inline distT="0" distB="0" distL="0" distR="0" wp14:anchorId="3A8C318C" wp14:editId="2F55A539">
                                <wp:extent cx="148590" cy="128270"/>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463A02DA" w14:textId="77777777" w:rsidR="00104410" w:rsidRDefault="00104410" w:rsidP="00104410">
                        <w:ins w:id="749" w:author="danicasinos6@gmail.com" w:date="2022-06-01T17:42:00Z">
                          <w:r>
                            <w:t>9</w:t>
                          </w:r>
                        </w:ins>
                      </w:p>
                    </w:txbxContent>
                  </v:textbox>
                  <w10:wrap anchorx="margin" anchory="margin"/>
                </v:shape>
              </w:pict>
            </mc:Fallback>
          </mc:AlternateContent>
        </w:r>
      </w:ins>
    </w:p>
    <w:p w14:paraId="54762775" w14:textId="43F6EFCE" w:rsidR="00BF6091" w:rsidRDefault="00385FC8" w:rsidP="005D0744">
      <w:pPr>
        <w:jc w:val="left"/>
        <w:rPr>
          <w:rStyle w:val="nfasissutil"/>
          <w:rFonts w:ascii="Arial" w:hAnsi="Arial" w:cs="Arial"/>
          <w:i w:val="0"/>
          <w:iCs w:val="0"/>
          <w:sz w:val="24"/>
          <w:szCs w:val="24"/>
        </w:rPr>
      </w:pPr>
      <w:r>
        <w:rPr>
          <w:rFonts w:ascii="Arial" w:hAnsi="Arial" w:cs="Arial"/>
          <w:noProof/>
          <w:sz w:val="24"/>
          <w:szCs w:val="24"/>
        </w:rPr>
        <mc:AlternateContent>
          <mc:Choice Requires="wps">
            <w:drawing>
              <wp:anchor distT="0" distB="0" distL="114300" distR="114300" simplePos="0" relativeHeight="251734528" behindDoc="0" locked="0" layoutInCell="1" allowOverlap="1" wp14:anchorId="735A962A" wp14:editId="4F26975C">
                <wp:simplePos x="0" y="0"/>
                <wp:positionH relativeFrom="column">
                  <wp:posOffset>4465200</wp:posOffset>
                </wp:positionH>
                <wp:positionV relativeFrom="paragraph">
                  <wp:posOffset>134068</wp:posOffset>
                </wp:positionV>
                <wp:extent cx="276045" cy="1649263"/>
                <wp:effectExtent l="0" t="0" r="67310" b="65405"/>
                <wp:wrapNone/>
                <wp:docPr id="214" name="Conector recto de flecha 214"/>
                <wp:cNvGraphicFramePr/>
                <a:graphic xmlns:a="http://schemas.openxmlformats.org/drawingml/2006/main">
                  <a:graphicData uri="http://schemas.microsoft.com/office/word/2010/wordprocessingShape">
                    <wps:wsp>
                      <wps:cNvCnPr/>
                      <wps:spPr>
                        <a:xfrm>
                          <a:off x="0" y="0"/>
                          <a:ext cx="276045" cy="16492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503FA0" id="Conector recto de flecha 214" o:spid="_x0000_s1026" type="#_x0000_t32" style="position:absolute;margin-left:351.6pt;margin-top:10.55pt;width:21.75pt;height:129.85pt;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" strokecolor="black [3200]"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731456" behindDoc="0" locked="0" layoutInCell="1" allowOverlap="1" wp14:anchorId="6E60C19A" wp14:editId="2855F909">
                <wp:simplePos x="0" y="0"/>
                <wp:positionH relativeFrom="column">
                  <wp:posOffset>729961</wp:posOffset>
                </wp:positionH>
                <wp:positionV relativeFrom="paragraph">
                  <wp:posOffset>213324</wp:posOffset>
                </wp:positionV>
                <wp:extent cx="115511" cy="293298"/>
                <wp:effectExtent l="38100" t="0" r="18415" b="50165"/>
                <wp:wrapNone/>
                <wp:docPr id="210" name="Conector recto de flecha 210"/>
                <wp:cNvGraphicFramePr/>
                <a:graphic xmlns:a="http://schemas.openxmlformats.org/drawingml/2006/main">
                  <a:graphicData uri="http://schemas.microsoft.com/office/word/2010/wordprocessingShape">
                    <wps:wsp>
                      <wps:cNvCnPr/>
                      <wps:spPr>
                        <a:xfrm flipH="1">
                          <a:off x="0" y="0"/>
                          <a:ext cx="115511" cy="2932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65D20" id="Conector recto de flecha 210" o:spid="_x0000_s1026" type="#_x0000_t32" style="position:absolute;margin-left:57.5pt;margin-top:16.8pt;width:9.1pt;height:23.1pt;flip:x;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" strokecolor="black [3200]"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729408" behindDoc="0" locked="0" layoutInCell="1" allowOverlap="1" wp14:anchorId="1C87ACF1" wp14:editId="46ECB936">
                <wp:simplePos x="0" y="0"/>
                <wp:positionH relativeFrom="column">
                  <wp:posOffset>1894528</wp:posOffset>
                </wp:positionH>
                <wp:positionV relativeFrom="paragraph">
                  <wp:posOffset>134068</wp:posOffset>
                </wp:positionV>
                <wp:extent cx="353684" cy="1286953"/>
                <wp:effectExtent l="0" t="0" r="66040" b="46990"/>
                <wp:wrapNone/>
                <wp:docPr id="208" name="Conector recto de flecha 208"/>
                <wp:cNvGraphicFramePr/>
                <a:graphic xmlns:a="http://schemas.openxmlformats.org/drawingml/2006/main">
                  <a:graphicData uri="http://schemas.microsoft.com/office/word/2010/wordprocessingShape">
                    <wps:wsp>
                      <wps:cNvCnPr/>
                      <wps:spPr>
                        <a:xfrm>
                          <a:off x="0" y="0"/>
                          <a:ext cx="353684" cy="12869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43D68C" id="Conector recto de flecha 208" o:spid="_x0000_s1026" type="#_x0000_t32" style="position:absolute;margin-left:149.2pt;margin-top:10.55pt;width:27.85pt;height:101.35pt;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" strokecolor="black [3200]" strokeweight=".5pt">
                <v:stroke endarrow="block" joinstyle="miter"/>
              </v:shape>
            </w:pict>
          </mc:Fallback>
        </mc:AlternateContent>
      </w:r>
    </w:p>
    <w:p w14:paraId="7873B460" w14:textId="2299C381" w:rsidR="005D0744" w:rsidRDefault="00385FC8" w:rsidP="00BF6091">
      <w:pPr>
        <w:jc w:val="left"/>
        <w:rPr>
          <w:rStyle w:val="nfasissutil"/>
          <w:rFonts w:ascii="Arial" w:hAnsi="Arial" w:cs="Arial"/>
          <w:i w:val="0"/>
          <w:iCs w:val="0"/>
          <w:sz w:val="24"/>
          <w:szCs w:val="24"/>
        </w:rPr>
      </w:pPr>
      <w:r>
        <w:rPr>
          <w:rFonts w:ascii="Arial" w:hAnsi="Arial" w:cs="Arial"/>
          <w:noProof/>
          <w:sz w:val="24"/>
          <w:szCs w:val="24"/>
        </w:rPr>
        <mc:AlternateContent>
          <mc:Choice Requires="wps">
            <w:drawing>
              <wp:anchor distT="0" distB="0" distL="114300" distR="114300" simplePos="0" relativeHeight="251733504" behindDoc="0" locked="0" layoutInCell="1" allowOverlap="1" wp14:anchorId="7FEDDDD6" wp14:editId="5A01F295">
                <wp:simplePos x="0" y="0"/>
                <wp:positionH relativeFrom="column">
                  <wp:posOffset>5938328</wp:posOffset>
                </wp:positionH>
                <wp:positionV relativeFrom="paragraph">
                  <wp:posOffset>2851869</wp:posOffset>
                </wp:positionV>
                <wp:extent cx="131385" cy="388201"/>
                <wp:effectExtent l="38100" t="38100" r="21590" b="31115"/>
                <wp:wrapNone/>
                <wp:docPr id="212" name="Conector recto de flecha 212"/>
                <wp:cNvGraphicFramePr/>
                <a:graphic xmlns:a="http://schemas.openxmlformats.org/drawingml/2006/main">
                  <a:graphicData uri="http://schemas.microsoft.com/office/word/2010/wordprocessingShape">
                    <wps:wsp>
                      <wps:cNvCnPr/>
                      <wps:spPr>
                        <a:xfrm flipH="1" flipV="1">
                          <a:off x="0" y="0"/>
                          <a:ext cx="131385" cy="3882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1256F8" id="Conector recto de flecha 212" o:spid="_x0000_s1026" type="#_x0000_t32" style="position:absolute;margin-left:467.6pt;margin-top:224.55pt;width:10.35pt;height:30.55pt;flip:x y;z-index:25173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" strokecolor="black [3200]"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732480" behindDoc="0" locked="0" layoutInCell="1" allowOverlap="1" wp14:anchorId="283745B1" wp14:editId="5643B921">
                <wp:simplePos x="0" y="0"/>
                <wp:positionH relativeFrom="column">
                  <wp:posOffset>203751</wp:posOffset>
                </wp:positionH>
                <wp:positionV relativeFrom="paragraph">
                  <wp:posOffset>2817374</wp:posOffset>
                </wp:positionV>
                <wp:extent cx="129396" cy="457404"/>
                <wp:effectExtent l="0" t="38100" r="61595" b="19050"/>
                <wp:wrapNone/>
                <wp:docPr id="211" name="Conector recto de flecha 211"/>
                <wp:cNvGraphicFramePr/>
                <a:graphic xmlns:a="http://schemas.openxmlformats.org/drawingml/2006/main">
                  <a:graphicData uri="http://schemas.microsoft.com/office/word/2010/wordprocessingShape">
                    <wps:wsp>
                      <wps:cNvCnPr/>
                      <wps:spPr>
                        <a:xfrm flipV="1">
                          <a:off x="0" y="0"/>
                          <a:ext cx="129396" cy="4574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896BD02" id="Conector recto de flecha 211" o:spid="_x0000_s1026" type="#_x0000_t32" style="position:absolute;margin-left:16.05pt;margin-top:221.85pt;width:10.2pt;height:36pt;flip:y;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" strokecolor="black [3200]"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730432" behindDoc="0" locked="0" layoutInCell="1" allowOverlap="1" wp14:anchorId="54EBD0F4" wp14:editId="5F1E87AE">
                <wp:simplePos x="0" y="0"/>
                <wp:positionH relativeFrom="column">
                  <wp:posOffset>-287943</wp:posOffset>
                </wp:positionH>
                <wp:positionV relativeFrom="paragraph">
                  <wp:posOffset>1169730</wp:posOffset>
                </wp:positionV>
                <wp:extent cx="414056" cy="0"/>
                <wp:effectExtent l="0" t="76200" r="24130" b="95250"/>
                <wp:wrapNone/>
                <wp:docPr id="209" name="Conector recto de flecha 209"/>
                <wp:cNvGraphicFramePr/>
                <a:graphic xmlns:a="http://schemas.openxmlformats.org/drawingml/2006/main">
                  <a:graphicData uri="http://schemas.microsoft.com/office/word/2010/wordprocessingShape">
                    <wps:wsp>
                      <wps:cNvCnPr/>
                      <wps:spPr>
                        <a:xfrm>
                          <a:off x="0" y="0"/>
                          <a:ext cx="41405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8AF109" id="Conector recto de flecha 209" o:spid="_x0000_s1026" type="#_x0000_t32" style="position:absolute;margin-left:-22.65pt;margin-top:92.1pt;width:32.6pt;height:0;z-index:25173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" strokecolor="black [3200]" strokeweight=".5pt">
                <v:stroke endarrow="block" joinstyle="miter"/>
              </v:shape>
            </w:pict>
          </mc:Fallback>
        </mc:AlternateContent>
      </w:r>
      <w:ins w:id="750" w:author="danicasinos6@gmail.com" w:date="2022-06-01T18:06:00Z">
        <w:r w:rsidR="00104410">
          <w:rPr>
            <w:rFonts w:ascii="Arial" w:hAnsi="Arial" w:cs="Arial"/>
            <w:noProof/>
            <w:sz w:val="24"/>
            <w:szCs w:val="24"/>
          </w:rPr>
          <mc:AlternateContent>
            <mc:Choice Requires="wps">
              <w:drawing>
                <wp:anchor distT="45720" distB="45720" distL="114300" distR="114300" simplePos="0" relativeHeight="251722240" behindDoc="0" locked="0" layoutInCell="1" allowOverlap="1" wp14:anchorId="10537516" wp14:editId="06B5FE5D">
                  <wp:simplePos x="0" y="0"/>
                  <wp:positionH relativeFrom="margin">
                    <wp:posOffset>-626853</wp:posOffset>
                  </wp:positionH>
                  <wp:positionV relativeFrom="margin">
                    <wp:posOffset>3837138</wp:posOffset>
                  </wp:positionV>
                  <wp:extent cx="340995" cy="251460"/>
                  <wp:effectExtent l="12700" t="5715" r="8255" b="9525"/>
                  <wp:wrapNone/>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51460"/>
                          </a:xfrm>
                          <a:prstGeom prst="rect">
                            <a:avLst/>
                          </a:prstGeom>
                          <a:solidFill>
                            <a:srgbClr val="FFFFFF"/>
                          </a:solidFill>
                          <a:ln w="9525">
                            <a:solidFill>
                              <a:srgbClr val="000000"/>
                            </a:solidFill>
                            <a:miter lim="800000"/>
                            <a:headEnd/>
                            <a:tailEnd/>
                          </a:ln>
                        </wps:spPr>
                        <wps:txbx>
                          <w:txbxContent>
                            <w:p w14:paraId="6FB95FF7" w14:textId="6078E24B" w:rsidR="00104410" w:rsidRDefault="00104410" w:rsidP="00104410">
                              <w:pPr>
                                <w:rPr>
                                  <w:ins w:id="751" w:author="danicasinos6@gmail.com" w:date="2022-06-01T18:06:00Z"/>
                                </w:rPr>
                              </w:pPr>
                              <w:r>
                                <w:t>22</w:t>
                              </w:r>
                            </w:p>
                            <w:p w14:paraId="35A3709B" w14:textId="77777777" w:rsidR="00104410" w:rsidRDefault="00104410" w:rsidP="00104410">
                              <w:pPr>
                                <w:rPr>
                                  <w:ins w:id="752" w:author="danicasinos6@gmail.com" w:date="2022-06-01T17:57:00Z"/>
                                </w:rPr>
                              </w:pPr>
                            </w:p>
                            <w:p w14:paraId="5A23B71C" w14:textId="77777777" w:rsidR="00104410" w:rsidRDefault="00104410" w:rsidP="00104410">
                              <w:pPr>
                                <w:rPr>
                                  <w:ins w:id="753" w:author="danicasinos6@gmail.com" w:date="2022-06-01T17:42:00Z"/>
                                </w:rPr>
                              </w:pPr>
                              <w:ins w:id="754" w:author="danicasinos6@gmail.com" w:date="2022-06-01T17:56:00Z">
                                <w:r w:rsidRPr="00476AE7">
                                  <w:rPr>
                                    <w:noProof/>
                                  </w:rPr>
                                  <w:drawing>
                                    <wp:inline distT="0" distB="0" distL="0" distR="0" wp14:anchorId="3F913D10" wp14:editId="41E05984">
                                      <wp:extent cx="148590" cy="128270"/>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27348DFB" w14:textId="77777777" w:rsidR="00104410" w:rsidRDefault="00104410" w:rsidP="00104410">
                              <w:ins w:id="755"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537516" id="_x0000_s1049" type="#_x0000_t202" style="position:absolute;margin-left:-49.35pt;margin-top:302.15pt;width:26.85pt;height:19.8pt;z-index:251722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">
                  <v:textbox>
                    <w:txbxContent>
                      <w:p w14:paraId="6FB95FF7" w14:textId="6078E24B" w:rsidR="00104410" w:rsidRDefault="00104410" w:rsidP="00104410">
                        <w:pPr>
                          <w:rPr>
                            <w:ins w:id="756" w:author="danicasinos6@gmail.com" w:date="2022-06-01T18:06:00Z"/>
                          </w:rPr>
                        </w:pPr>
                        <w:r>
                          <w:t>22</w:t>
                        </w:r>
                      </w:p>
                      <w:p w14:paraId="35A3709B" w14:textId="77777777" w:rsidR="00104410" w:rsidRDefault="00104410" w:rsidP="00104410">
                        <w:pPr>
                          <w:rPr>
                            <w:ins w:id="757" w:author="danicasinos6@gmail.com" w:date="2022-06-01T17:57:00Z"/>
                          </w:rPr>
                        </w:pPr>
                      </w:p>
                      <w:p w14:paraId="5A23B71C" w14:textId="77777777" w:rsidR="00104410" w:rsidRDefault="00104410" w:rsidP="00104410">
                        <w:pPr>
                          <w:rPr>
                            <w:ins w:id="758" w:author="danicasinos6@gmail.com" w:date="2022-06-01T17:42:00Z"/>
                          </w:rPr>
                        </w:pPr>
                        <w:ins w:id="759" w:author="danicasinos6@gmail.com" w:date="2022-06-01T17:56:00Z">
                          <w:r w:rsidRPr="00476AE7">
                            <w:rPr>
                              <w:noProof/>
                            </w:rPr>
                            <w:drawing>
                              <wp:inline distT="0" distB="0" distL="0" distR="0" wp14:anchorId="3F913D10" wp14:editId="41E05984">
                                <wp:extent cx="148590" cy="128270"/>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27348DFB" w14:textId="77777777" w:rsidR="00104410" w:rsidRDefault="00104410" w:rsidP="00104410">
                        <w:ins w:id="760" w:author="danicasinos6@gmail.com" w:date="2022-06-01T17:42:00Z">
                          <w:r>
                            <w:t>9</w:t>
                          </w:r>
                        </w:ins>
                      </w:p>
                    </w:txbxContent>
                  </v:textbox>
                  <w10:wrap anchorx="margin" anchory="margin"/>
                </v:shape>
              </w:pict>
            </mc:Fallback>
          </mc:AlternateContent>
        </w:r>
      </w:ins>
      <w:r w:rsidR="00BF6091">
        <w:rPr>
          <w:noProof/>
        </w:rPr>
        <w:drawing>
          <wp:anchor distT="0" distB="0" distL="114300" distR="114300" simplePos="0" relativeHeight="251715072" behindDoc="0" locked="0" layoutInCell="1" allowOverlap="1" wp14:anchorId="0795AE5D" wp14:editId="7A48372A">
            <wp:simplePos x="0" y="0"/>
            <wp:positionH relativeFrom="margin">
              <wp:posOffset>4762380</wp:posOffset>
            </wp:positionH>
            <wp:positionV relativeFrom="paragraph">
              <wp:posOffset>6350</wp:posOffset>
            </wp:positionV>
            <wp:extent cx="1180073" cy="2846717"/>
            <wp:effectExtent l="0" t="0" r="127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180073" cy="2846717"/>
                    </a:xfrm>
                    <a:prstGeom prst="rect">
                      <a:avLst/>
                    </a:prstGeom>
                  </pic:spPr>
                </pic:pic>
              </a:graphicData>
            </a:graphic>
            <wp14:sizeRelH relativeFrom="margin">
              <wp14:pctWidth>0</wp14:pctWidth>
            </wp14:sizeRelH>
            <wp14:sizeRelV relativeFrom="margin">
              <wp14:pctHeight>0</wp14:pctHeight>
            </wp14:sizeRelV>
          </wp:anchor>
        </w:drawing>
      </w:r>
      <w:r w:rsidR="005D0744">
        <w:rPr>
          <w:noProof/>
        </w:rPr>
        <w:drawing>
          <wp:inline distT="0" distB="0" distL="0" distR="0" wp14:anchorId="482FABF2" wp14:editId="7A453BAD">
            <wp:extent cx="4382014" cy="2872057"/>
            <wp:effectExtent l="0" t="0" r="0"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9843" cy="2883742"/>
                    </a:xfrm>
                    <a:prstGeom prst="rect">
                      <a:avLst/>
                    </a:prstGeom>
                  </pic:spPr>
                </pic:pic>
              </a:graphicData>
            </a:graphic>
          </wp:inline>
        </w:drawing>
      </w:r>
    </w:p>
    <w:p w14:paraId="059F422F" w14:textId="7976839F" w:rsidR="005D0744" w:rsidRDefault="00104410" w:rsidP="00BF6091">
      <w:pPr>
        <w:ind w:left="1680"/>
        <w:jc w:val="left"/>
        <w:rPr>
          <w:rStyle w:val="nfasissutil"/>
        </w:rPr>
      </w:pPr>
      <w:ins w:id="761" w:author="danicasinos6@gmail.com" w:date="2022-06-01T18:06:00Z">
        <w:r>
          <w:rPr>
            <w:rFonts w:ascii="Arial" w:hAnsi="Arial" w:cs="Arial"/>
            <w:noProof/>
            <w:sz w:val="24"/>
            <w:szCs w:val="24"/>
          </w:rPr>
          <mc:AlternateContent>
            <mc:Choice Requires="wps">
              <w:drawing>
                <wp:anchor distT="45720" distB="45720" distL="114300" distR="114300" simplePos="0" relativeHeight="251720192" behindDoc="0" locked="0" layoutInCell="1" allowOverlap="1" wp14:anchorId="2858323A" wp14:editId="16A4803F">
                  <wp:simplePos x="0" y="0"/>
                  <wp:positionH relativeFrom="rightMargin">
                    <wp:align>left</wp:align>
                  </wp:positionH>
                  <wp:positionV relativeFrom="margin">
                    <wp:posOffset>6082881</wp:posOffset>
                  </wp:positionV>
                  <wp:extent cx="340995" cy="251460"/>
                  <wp:effectExtent l="0" t="0" r="20955" b="15240"/>
                  <wp:wrapNone/>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51460"/>
                          </a:xfrm>
                          <a:prstGeom prst="rect">
                            <a:avLst/>
                          </a:prstGeom>
                          <a:solidFill>
                            <a:srgbClr val="FFFFFF"/>
                          </a:solidFill>
                          <a:ln w="9525">
                            <a:solidFill>
                              <a:srgbClr val="000000"/>
                            </a:solidFill>
                            <a:miter lim="800000"/>
                            <a:headEnd/>
                            <a:tailEnd/>
                          </a:ln>
                        </wps:spPr>
                        <wps:txbx>
                          <w:txbxContent>
                            <w:p w14:paraId="3BB97AA0" w14:textId="76C7637B" w:rsidR="00104410" w:rsidRDefault="00104410" w:rsidP="00104410">
                              <w:pPr>
                                <w:rPr>
                                  <w:ins w:id="762" w:author="danicasinos6@gmail.com" w:date="2022-06-01T18:06:00Z"/>
                                </w:rPr>
                              </w:pPr>
                              <w:r>
                                <w:t>25</w:t>
                              </w:r>
                            </w:p>
                            <w:p w14:paraId="55A222BE" w14:textId="77777777" w:rsidR="00104410" w:rsidRDefault="00104410" w:rsidP="00104410">
                              <w:pPr>
                                <w:rPr>
                                  <w:ins w:id="763" w:author="danicasinos6@gmail.com" w:date="2022-06-01T17:57:00Z"/>
                                </w:rPr>
                              </w:pPr>
                            </w:p>
                            <w:p w14:paraId="481BABF7" w14:textId="77777777" w:rsidR="00104410" w:rsidRDefault="00104410" w:rsidP="00104410">
                              <w:pPr>
                                <w:rPr>
                                  <w:ins w:id="764" w:author="danicasinos6@gmail.com" w:date="2022-06-01T17:42:00Z"/>
                                </w:rPr>
                              </w:pPr>
                              <w:ins w:id="765" w:author="danicasinos6@gmail.com" w:date="2022-06-01T17:56:00Z">
                                <w:r w:rsidRPr="00476AE7">
                                  <w:rPr>
                                    <w:noProof/>
                                  </w:rPr>
                                  <w:drawing>
                                    <wp:inline distT="0" distB="0" distL="0" distR="0" wp14:anchorId="00C478B6" wp14:editId="0C57817D">
                                      <wp:extent cx="148590" cy="128270"/>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68A0ED82" w14:textId="77777777" w:rsidR="00104410" w:rsidRDefault="00104410" w:rsidP="00104410">
                              <w:ins w:id="766"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58323A" id="_x0000_s1050" type="#_x0000_t202" style="position:absolute;left:0;text-align:left;margin-left:0;margin-top:478.95pt;width:26.85pt;height:19.8pt;z-index:25172019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">
                  <v:textbox>
                    <w:txbxContent>
                      <w:p w14:paraId="3BB97AA0" w14:textId="76C7637B" w:rsidR="00104410" w:rsidRDefault="00104410" w:rsidP="00104410">
                        <w:pPr>
                          <w:rPr>
                            <w:ins w:id="767" w:author="danicasinos6@gmail.com" w:date="2022-06-01T18:06:00Z"/>
                          </w:rPr>
                        </w:pPr>
                        <w:r>
                          <w:t>25</w:t>
                        </w:r>
                      </w:p>
                      <w:p w14:paraId="55A222BE" w14:textId="77777777" w:rsidR="00104410" w:rsidRDefault="00104410" w:rsidP="00104410">
                        <w:pPr>
                          <w:rPr>
                            <w:ins w:id="768" w:author="danicasinos6@gmail.com" w:date="2022-06-01T17:57:00Z"/>
                          </w:rPr>
                        </w:pPr>
                      </w:p>
                      <w:p w14:paraId="481BABF7" w14:textId="77777777" w:rsidR="00104410" w:rsidRDefault="00104410" w:rsidP="00104410">
                        <w:pPr>
                          <w:rPr>
                            <w:ins w:id="769" w:author="danicasinos6@gmail.com" w:date="2022-06-01T17:42:00Z"/>
                          </w:rPr>
                        </w:pPr>
                        <w:ins w:id="770" w:author="danicasinos6@gmail.com" w:date="2022-06-01T17:56:00Z">
                          <w:r w:rsidRPr="00476AE7">
                            <w:rPr>
                              <w:noProof/>
                            </w:rPr>
                            <w:drawing>
                              <wp:inline distT="0" distB="0" distL="0" distR="0" wp14:anchorId="00C478B6" wp14:editId="0C57817D">
                                <wp:extent cx="148590" cy="128270"/>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68A0ED82" w14:textId="77777777" w:rsidR="00104410" w:rsidRDefault="00104410" w:rsidP="00104410">
                        <w:ins w:id="771" w:author="danicasinos6@gmail.com" w:date="2022-06-01T17:42:00Z">
                          <w:r>
                            <w:t>9</w:t>
                          </w:r>
                        </w:ins>
                      </w:p>
                    </w:txbxContent>
                  </v:textbox>
                  <w10:wrap anchorx="margin" anchory="margin"/>
                </v:shape>
              </w:pict>
            </mc:Fallback>
          </mc:AlternateContent>
        </w:r>
        <w:r>
          <w:rPr>
            <w:rFonts w:ascii="Arial" w:hAnsi="Arial" w:cs="Arial"/>
            <w:noProof/>
            <w:sz w:val="24"/>
            <w:szCs w:val="24"/>
          </w:rPr>
          <mc:AlternateContent>
            <mc:Choice Requires="wps">
              <w:drawing>
                <wp:anchor distT="45720" distB="45720" distL="114300" distR="114300" simplePos="0" relativeHeight="251726336" behindDoc="0" locked="0" layoutInCell="1" allowOverlap="1" wp14:anchorId="4A845400" wp14:editId="448F8C23">
                  <wp:simplePos x="0" y="0"/>
                  <wp:positionH relativeFrom="margin">
                    <wp:posOffset>14377</wp:posOffset>
                  </wp:positionH>
                  <wp:positionV relativeFrom="margin">
                    <wp:posOffset>6117386</wp:posOffset>
                  </wp:positionV>
                  <wp:extent cx="340995" cy="251460"/>
                  <wp:effectExtent l="12700" t="5715" r="8255" b="9525"/>
                  <wp:wrapNone/>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51460"/>
                          </a:xfrm>
                          <a:prstGeom prst="rect">
                            <a:avLst/>
                          </a:prstGeom>
                          <a:solidFill>
                            <a:srgbClr val="FFFFFF"/>
                          </a:solidFill>
                          <a:ln w="9525">
                            <a:solidFill>
                              <a:srgbClr val="000000"/>
                            </a:solidFill>
                            <a:miter lim="800000"/>
                            <a:headEnd/>
                            <a:tailEnd/>
                          </a:ln>
                        </wps:spPr>
                        <wps:txbx>
                          <w:txbxContent>
                            <w:p w14:paraId="1F203820" w14:textId="5F623FC4" w:rsidR="00104410" w:rsidRDefault="00104410" w:rsidP="00104410">
                              <w:pPr>
                                <w:rPr>
                                  <w:ins w:id="772" w:author="danicasinos6@gmail.com" w:date="2022-06-01T18:06:00Z"/>
                                </w:rPr>
                              </w:pPr>
                              <w:r>
                                <w:t>23</w:t>
                              </w:r>
                            </w:p>
                            <w:p w14:paraId="3215D527" w14:textId="77777777" w:rsidR="00104410" w:rsidRDefault="00104410" w:rsidP="00104410">
                              <w:pPr>
                                <w:rPr>
                                  <w:ins w:id="773" w:author="danicasinos6@gmail.com" w:date="2022-06-01T17:57:00Z"/>
                                </w:rPr>
                              </w:pPr>
                            </w:p>
                            <w:p w14:paraId="0A9F157C" w14:textId="77777777" w:rsidR="00104410" w:rsidRDefault="00104410" w:rsidP="00104410">
                              <w:pPr>
                                <w:rPr>
                                  <w:ins w:id="774" w:author="danicasinos6@gmail.com" w:date="2022-06-01T17:42:00Z"/>
                                </w:rPr>
                              </w:pPr>
                              <w:ins w:id="775" w:author="danicasinos6@gmail.com" w:date="2022-06-01T17:56:00Z">
                                <w:r w:rsidRPr="00476AE7">
                                  <w:rPr>
                                    <w:noProof/>
                                  </w:rPr>
                                  <w:drawing>
                                    <wp:inline distT="0" distB="0" distL="0" distR="0" wp14:anchorId="019E8156" wp14:editId="38D46482">
                                      <wp:extent cx="148590" cy="128270"/>
                                      <wp:effectExtent l="0" t="0" r="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1407E122" w14:textId="77777777" w:rsidR="00104410" w:rsidRDefault="00104410" w:rsidP="00104410">
                              <w:ins w:id="776"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845400" id="_x0000_s1051" type="#_x0000_t202" style="position:absolute;left:0;text-align:left;margin-left:1.15pt;margin-top:481.7pt;width:26.85pt;height:19.8pt;z-index:251726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">
                  <v:textbox>
                    <w:txbxContent>
                      <w:p w14:paraId="1F203820" w14:textId="5F623FC4" w:rsidR="00104410" w:rsidRDefault="00104410" w:rsidP="00104410">
                        <w:pPr>
                          <w:rPr>
                            <w:ins w:id="777" w:author="danicasinos6@gmail.com" w:date="2022-06-01T18:06:00Z"/>
                          </w:rPr>
                        </w:pPr>
                        <w:r>
                          <w:t>23</w:t>
                        </w:r>
                      </w:p>
                      <w:p w14:paraId="3215D527" w14:textId="77777777" w:rsidR="00104410" w:rsidRDefault="00104410" w:rsidP="00104410">
                        <w:pPr>
                          <w:rPr>
                            <w:ins w:id="778" w:author="danicasinos6@gmail.com" w:date="2022-06-01T17:57:00Z"/>
                          </w:rPr>
                        </w:pPr>
                      </w:p>
                      <w:p w14:paraId="0A9F157C" w14:textId="77777777" w:rsidR="00104410" w:rsidRDefault="00104410" w:rsidP="00104410">
                        <w:pPr>
                          <w:rPr>
                            <w:ins w:id="779" w:author="danicasinos6@gmail.com" w:date="2022-06-01T17:42:00Z"/>
                          </w:rPr>
                        </w:pPr>
                        <w:ins w:id="780" w:author="danicasinos6@gmail.com" w:date="2022-06-01T17:56:00Z">
                          <w:r w:rsidRPr="00476AE7">
                            <w:rPr>
                              <w:noProof/>
                            </w:rPr>
                            <w:drawing>
                              <wp:inline distT="0" distB="0" distL="0" distR="0" wp14:anchorId="019E8156" wp14:editId="38D46482">
                                <wp:extent cx="148590" cy="128270"/>
                                <wp:effectExtent l="0" t="0" r="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1407E122" w14:textId="77777777" w:rsidR="00104410" w:rsidRDefault="00104410" w:rsidP="00104410">
                        <w:ins w:id="781" w:author="danicasinos6@gmail.com" w:date="2022-06-01T17:42:00Z">
                          <w:r>
                            <w:t>9</w:t>
                          </w:r>
                        </w:ins>
                      </w:p>
                    </w:txbxContent>
                  </v:textbox>
                  <w10:wrap anchorx="margin" anchory="margin"/>
                </v:shape>
              </w:pict>
            </mc:Fallback>
          </mc:AlternateContent>
        </w:r>
      </w:ins>
      <w:r w:rsidR="00A7563D">
        <w:rPr>
          <w:rStyle w:val="nfasissutil"/>
        </w:rPr>
        <w:t>29</w:t>
      </w:r>
      <w:r w:rsidR="004D2F3B">
        <w:rPr>
          <w:rStyle w:val="nfasissutil"/>
        </w:rPr>
        <w:t xml:space="preserve">. </w:t>
      </w:r>
      <w:r w:rsidR="005D0744">
        <w:rPr>
          <w:rStyle w:val="nfasissutil"/>
        </w:rPr>
        <w:t>Vista general Tienda “4 Ruedas”</w:t>
      </w:r>
      <w:r w:rsidR="00BF6091">
        <w:rPr>
          <w:rStyle w:val="nfasissutil"/>
        </w:rPr>
        <w:tab/>
      </w:r>
      <w:r w:rsidR="00BF6091">
        <w:rPr>
          <w:rStyle w:val="nfasissutil"/>
        </w:rPr>
        <w:tab/>
      </w:r>
      <w:r w:rsidR="00BF6091">
        <w:rPr>
          <w:rStyle w:val="nfasissutil"/>
        </w:rPr>
        <w:tab/>
      </w:r>
      <w:r w:rsidR="00BF6091">
        <w:rPr>
          <w:rStyle w:val="nfasissutil"/>
        </w:rPr>
        <w:tab/>
      </w:r>
      <w:r w:rsidR="00BF6091">
        <w:rPr>
          <w:rStyle w:val="nfasissutil"/>
        </w:rPr>
        <w:tab/>
      </w:r>
      <w:r w:rsidR="00BF6091">
        <w:rPr>
          <w:rStyle w:val="nfasissutil"/>
        </w:rPr>
        <w:tab/>
      </w:r>
      <w:r w:rsidR="00BF6091">
        <w:rPr>
          <w:rStyle w:val="nfasissutil"/>
        </w:rPr>
        <w:tab/>
      </w:r>
      <w:r w:rsidR="00BF6091">
        <w:rPr>
          <w:rStyle w:val="nfasissutil"/>
        </w:rPr>
        <w:tab/>
      </w:r>
      <w:r w:rsidR="00BF6091">
        <w:rPr>
          <w:rStyle w:val="nfasissutil"/>
        </w:rPr>
        <w:tab/>
      </w:r>
      <w:r w:rsidR="00A7563D">
        <w:rPr>
          <w:rStyle w:val="nfasissutil"/>
        </w:rPr>
        <w:t>30</w:t>
      </w:r>
      <w:r w:rsidR="004D2F3B">
        <w:rPr>
          <w:rStyle w:val="nfasissutil"/>
        </w:rPr>
        <w:t xml:space="preserve">. </w:t>
      </w:r>
      <w:r w:rsidR="00BF6091">
        <w:rPr>
          <w:rStyle w:val="nfasissutil"/>
        </w:rPr>
        <w:t>Oferta</w:t>
      </w:r>
    </w:p>
    <w:p w14:paraId="090A4075" w14:textId="77777777" w:rsidR="00BF6091" w:rsidRDefault="00BF6091" w:rsidP="005D0744">
      <w:pPr>
        <w:jc w:val="left"/>
        <w:rPr>
          <w:rStyle w:val="nfasissutil"/>
          <w:rFonts w:ascii="Arial" w:hAnsi="Arial" w:cs="Arial"/>
          <w:i w:val="0"/>
          <w:iCs w:val="0"/>
          <w:sz w:val="24"/>
          <w:szCs w:val="24"/>
        </w:rPr>
      </w:pPr>
    </w:p>
    <w:p w14:paraId="73BA34BA" w14:textId="049ABADC" w:rsidR="005D0744" w:rsidRDefault="00BF6091" w:rsidP="005D0744">
      <w:pPr>
        <w:jc w:val="left"/>
        <w:rPr>
          <w:rStyle w:val="nfasissutil"/>
          <w:rFonts w:ascii="Arial" w:hAnsi="Arial" w:cs="Arial"/>
          <w:i w:val="0"/>
          <w:iCs w:val="0"/>
          <w:sz w:val="24"/>
          <w:szCs w:val="24"/>
        </w:rPr>
      </w:pPr>
      <w:r>
        <w:rPr>
          <w:rStyle w:val="nfasissutil"/>
          <w:rFonts w:ascii="Arial" w:hAnsi="Arial" w:cs="Arial"/>
          <w:i w:val="0"/>
          <w:iCs w:val="0"/>
          <w:sz w:val="24"/>
          <w:szCs w:val="24"/>
        </w:rPr>
        <w:t xml:space="preserve">Si entramos a una oferta, se nos mostrará tanto la información del </w:t>
      </w:r>
      <w:proofErr w:type="gramStart"/>
      <w:r>
        <w:rPr>
          <w:rStyle w:val="nfasissutil"/>
          <w:rFonts w:ascii="Arial" w:hAnsi="Arial" w:cs="Arial"/>
          <w:i w:val="0"/>
          <w:iCs w:val="0"/>
          <w:sz w:val="24"/>
          <w:szCs w:val="24"/>
        </w:rPr>
        <w:t>coche</w:t>
      </w:r>
      <w:r w:rsidRPr="00BF6091">
        <w:rPr>
          <w:rStyle w:val="nfasissutil"/>
          <w:rFonts w:ascii="Arial" w:hAnsi="Arial" w:cs="Arial"/>
          <w:b/>
          <w:bCs/>
          <w:i w:val="0"/>
          <w:iCs w:val="0"/>
          <w:sz w:val="24"/>
          <w:szCs w:val="24"/>
        </w:rPr>
        <w:t>(</w:t>
      </w:r>
      <w:proofErr w:type="gramEnd"/>
      <w:r w:rsidRPr="00BF6091">
        <w:rPr>
          <w:rStyle w:val="nfasissutil"/>
          <w:rFonts w:ascii="Arial" w:hAnsi="Arial" w:cs="Arial"/>
          <w:b/>
          <w:bCs/>
          <w:i w:val="0"/>
          <w:iCs w:val="0"/>
          <w:sz w:val="24"/>
          <w:szCs w:val="24"/>
        </w:rPr>
        <w:t>24)</w:t>
      </w:r>
      <w:r>
        <w:rPr>
          <w:rStyle w:val="nfasissutil"/>
          <w:rFonts w:ascii="Arial" w:hAnsi="Arial" w:cs="Arial"/>
          <w:i w:val="0"/>
          <w:iCs w:val="0"/>
          <w:sz w:val="24"/>
          <w:szCs w:val="24"/>
        </w:rPr>
        <w:t>, como los datos del vendedor</w:t>
      </w:r>
      <w:r w:rsidRPr="00BF6091">
        <w:rPr>
          <w:rStyle w:val="nfasissutil"/>
          <w:rFonts w:ascii="Arial" w:hAnsi="Arial" w:cs="Arial"/>
          <w:b/>
          <w:bCs/>
          <w:i w:val="0"/>
          <w:iCs w:val="0"/>
          <w:sz w:val="24"/>
          <w:szCs w:val="24"/>
        </w:rPr>
        <w:t>(25)</w:t>
      </w:r>
      <w:r>
        <w:rPr>
          <w:rStyle w:val="nfasissutil"/>
          <w:rFonts w:ascii="Arial" w:hAnsi="Arial" w:cs="Arial"/>
          <w:i w:val="0"/>
          <w:iCs w:val="0"/>
          <w:sz w:val="24"/>
          <w:szCs w:val="24"/>
        </w:rPr>
        <w:t>.</w:t>
      </w:r>
    </w:p>
    <w:p w14:paraId="3EFF438B" w14:textId="52BCB3FB" w:rsidR="00BF6091" w:rsidRPr="00BF6091" w:rsidRDefault="00BF6091" w:rsidP="005D0744">
      <w:pPr>
        <w:jc w:val="left"/>
        <w:rPr>
          <w:rStyle w:val="nfasissutil"/>
          <w:rFonts w:ascii="Arial" w:hAnsi="Arial" w:cs="Arial"/>
          <w:i w:val="0"/>
          <w:iCs w:val="0"/>
          <w:sz w:val="24"/>
          <w:szCs w:val="24"/>
        </w:rPr>
      </w:pPr>
      <w:r>
        <w:rPr>
          <w:rStyle w:val="nfasissutil"/>
          <w:rFonts w:ascii="Arial" w:hAnsi="Arial" w:cs="Arial"/>
          <w:i w:val="0"/>
          <w:iCs w:val="0"/>
          <w:sz w:val="24"/>
          <w:szCs w:val="24"/>
        </w:rPr>
        <w:t xml:space="preserve">El botón “vende tu </w:t>
      </w:r>
      <w:proofErr w:type="gramStart"/>
      <w:r>
        <w:rPr>
          <w:rStyle w:val="nfasissutil"/>
          <w:rFonts w:ascii="Arial" w:hAnsi="Arial" w:cs="Arial"/>
          <w:i w:val="0"/>
          <w:iCs w:val="0"/>
          <w:sz w:val="24"/>
          <w:szCs w:val="24"/>
        </w:rPr>
        <w:t>coche”</w:t>
      </w:r>
      <w:r w:rsidR="0009476A" w:rsidRPr="0009476A">
        <w:rPr>
          <w:rStyle w:val="nfasissutil"/>
          <w:rFonts w:ascii="Arial" w:hAnsi="Arial" w:cs="Arial"/>
          <w:b/>
          <w:bCs/>
          <w:i w:val="0"/>
          <w:iCs w:val="0"/>
          <w:sz w:val="24"/>
          <w:szCs w:val="24"/>
        </w:rPr>
        <w:t>(</w:t>
      </w:r>
      <w:proofErr w:type="gramEnd"/>
      <w:r w:rsidR="0009476A" w:rsidRPr="0009476A">
        <w:rPr>
          <w:rStyle w:val="nfasissutil"/>
          <w:rFonts w:ascii="Arial" w:hAnsi="Arial" w:cs="Arial"/>
          <w:b/>
          <w:bCs/>
          <w:i w:val="0"/>
          <w:iCs w:val="0"/>
          <w:sz w:val="24"/>
          <w:szCs w:val="24"/>
        </w:rPr>
        <w:t>26)</w:t>
      </w:r>
      <w:r>
        <w:rPr>
          <w:rStyle w:val="nfasissutil"/>
          <w:rFonts w:ascii="Arial" w:hAnsi="Arial" w:cs="Arial"/>
          <w:i w:val="0"/>
          <w:iCs w:val="0"/>
          <w:sz w:val="24"/>
          <w:szCs w:val="24"/>
        </w:rPr>
        <w:t>, nos redirigirá a una página donde podemos añadir y gestionar nuestras ofertas.</w:t>
      </w:r>
    </w:p>
    <w:p w14:paraId="2EC97A1C" w14:textId="331548CA" w:rsidR="00BF6091" w:rsidRDefault="00BF6091">
      <w:pPr>
        <w:rPr>
          <w:rStyle w:val="nfasissutil"/>
          <w:rFonts w:ascii="Arial" w:hAnsi="Arial" w:cs="Arial"/>
          <w:i w:val="0"/>
          <w:iCs w:val="0"/>
          <w:sz w:val="24"/>
          <w:szCs w:val="24"/>
        </w:rPr>
      </w:pPr>
      <w:r>
        <w:rPr>
          <w:rStyle w:val="nfasissutil"/>
          <w:rFonts w:ascii="Arial" w:hAnsi="Arial" w:cs="Arial"/>
          <w:i w:val="0"/>
          <w:iCs w:val="0"/>
          <w:sz w:val="24"/>
          <w:szCs w:val="24"/>
        </w:rPr>
        <w:br w:type="page"/>
      </w:r>
    </w:p>
    <w:p w14:paraId="5296463F" w14:textId="6DD8ECD4" w:rsidR="00BF6091" w:rsidRDefault="00BF6091" w:rsidP="005D0744">
      <w:pPr>
        <w:jc w:val="left"/>
        <w:rPr>
          <w:rStyle w:val="nfasissutil"/>
          <w:rFonts w:ascii="Arial" w:hAnsi="Arial" w:cs="Arial"/>
          <w:i w:val="0"/>
          <w:iCs w:val="0"/>
          <w:sz w:val="24"/>
          <w:szCs w:val="24"/>
        </w:rPr>
      </w:pPr>
    </w:p>
    <w:p w14:paraId="7FBAD06E" w14:textId="21D8AC6A" w:rsidR="00BF6091" w:rsidRDefault="0009476A" w:rsidP="005D0744">
      <w:pPr>
        <w:jc w:val="left"/>
        <w:rPr>
          <w:rStyle w:val="nfasissutil"/>
          <w:rFonts w:ascii="Arial" w:hAnsi="Arial" w:cs="Arial"/>
          <w:i w:val="0"/>
          <w:iCs w:val="0"/>
          <w:sz w:val="24"/>
          <w:szCs w:val="24"/>
        </w:rPr>
      </w:pPr>
      <w:r>
        <w:rPr>
          <w:rStyle w:val="nfasissutil"/>
          <w:rFonts w:ascii="Arial" w:hAnsi="Arial" w:cs="Arial"/>
          <w:i w:val="0"/>
          <w:iCs w:val="0"/>
          <w:sz w:val="24"/>
          <w:szCs w:val="24"/>
        </w:rPr>
        <w:t xml:space="preserve">Dentro de esta página, tendremos disponible el formulario para rellenar los datos del coche que vayamos a subir, su descripción y el precio de la </w:t>
      </w:r>
      <w:proofErr w:type="gramStart"/>
      <w:r>
        <w:rPr>
          <w:rStyle w:val="nfasissutil"/>
          <w:rFonts w:ascii="Arial" w:hAnsi="Arial" w:cs="Arial"/>
          <w:i w:val="0"/>
          <w:iCs w:val="0"/>
          <w:sz w:val="24"/>
          <w:szCs w:val="24"/>
        </w:rPr>
        <w:t>oferta.</w:t>
      </w:r>
      <w:r w:rsidRPr="0009476A">
        <w:rPr>
          <w:rStyle w:val="nfasissutil"/>
          <w:rFonts w:ascii="Arial" w:hAnsi="Arial" w:cs="Arial"/>
          <w:b/>
          <w:bCs/>
          <w:i w:val="0"/>
          <w:iCs w:val="0"/>
          <w:sz w:val="24"/>
          <w:szCs w:val="24"/>
        </w:rPr>
        <w:t>(</w:t>
      </w:r>
      <w:proofErr w:type="gramEnd"/>
      <w:r>
        <w:rPr>
          <w:rStyle w:val="nfasissutil"/>
          <w:rFonts w:ascii="Arial" w:hAnsi="Arial" w:cs="Arial"/>
          <w:b/>
          <w:bCs/>
          <w:i w:val="0"/>
          <w:iCs w:val="0"/>
          <w:sz w:val="24"/>
          <w:szCs w:val="24"/>
        </w:rPr>
        <w:t>27</w:t>
      </w:r>
      <w:r w:rsidRPr="0009476A">
        <w:rPr>
          <w:rStyle w:val="nfasissutil"/>
          <w:rFonts w:ascii="Arial" w:hAnsi="Arial" w:cs="Arial"/>
          <w:b/>
          <w:bCs/>
          <w:i w:val="0"/>
          <w:iCs w:val="0"/>
          <w:sz w:val="24"/>
          <w:szCs w:val="24"/>
        </w:rPr>
        <w:t>)</w:t>
      </w:r>
    </w:p>
    <w:p w14:paraId="0AAEB8DA" w14:textId="038C078B" w:rsidR="0009476A" w:rsidRDefault="0009476A" w:rsidP="005D0744">
      <w:pPr>
        <w:jc w:val="left"/>
        <w:rPr>
          <w:rStyle w:val="nfasissutil"/>
          <w:rFonts w:ascii="Arial" w:hAnsi="Arial" w:cs="Arial"/>
          <w:i w:val="0"/>
          <w:iCs w:val="0"/>
          <w:sz w:val="24"/>
          <w:szCs w:val="24"/>
        </w:rPr>
      </w:pPr>
      <w:r>
        <w:rPr>
          <w:rStyle w:val="nfasissutil"/>
          <w:rFonts w:ascii="Arial" w:hAnsi="Arial" w:cs="Arial"/>
          <w:i w:val="0"/>
          <w:iCs w:val="0"/>
          <w:sz w:val="24"/>
          <w:szCs w:val="24"/>
        </w:rPr>
        <w:t xml:space="preserve">En la parte inferior, tendremos también un listado con las ofertas que tenemos en </w:t>
      </w:r>
      <w:proofErr w:type="gramStart"/>
      <w:r>
        <w:rPr>
          <w:rStyle w:val="nfasissutil"/>
          <w:rFonts w:ascii="Arial" w:hAnsi="Arial" w:cs="Arial"/>
          <w:i w:val="0"/>
          <w:iCs w:val="0"/>
          <w:sz w:val="24"/>
          <w:szCs w:val="24"/>
        </w:rPr>
        <w:t>activo</w:t>
      </w:r>
      <w:r w:rsidRPr="0009476A">
        <w:rPr>
          <w:rStyle w:val="nfasissutil"/>
          <w:rFonts w:ascii="Arial" w:hAnsi="Arial" w:cs="Arial"/>
          <w:b/>
          <w:bCs/>
          <w:i w:val="0"/>
          <w:iCs w:val="0"/>
          <w:sz w:val="24"/>
          <w:szCs w:val="24"/>
        </w:rPr>
        <w:t>(</w:t>
      </w:r>
      <w:proofErr w:type="gramEnd"/>
      <w:r>
        <w:rPr>
          <w:rStyle w:val="nfasissutil"/>
          <w:rFonts w:ascii="Arial" w:hAnsi="Arial" w:cs="Arial"/>
          <w:b/>
          <w:bCs/>
          <w:i w:val="0"/>
          <w:iCs w:val="0"/>
          <w:sz w:val="24"/>
          <w:szCs w:val="24"/>
        </w:rPr>
        <w:t>2</w:t>
      </w:r>
      <w:r>
        <w:rPr>
          <w:rStyle w:val="nfasissutil"/>
          <w:rFonts w:ascii="Arial" w:hAnsi="Arial" w:cs="Arial"/>
          <w:b/>
          <w:bCs/>
          <w:i w:val="0"/>
          <w:iCs w:val="0"/>
          <w:sz w:val="24"/>
          <w:szCs w:val="24"/>
        </w:rPr>
        <w:t>8</w:t>
      </w:r>
      <w:r w:rsidRPr="0009476A">
        <w:rPr>
          <w:rStyle w:val="nfasissutil"/>
          <w:rFonts w:ascii="Arial" w:hAnsi="Arial" w:cs="Arial"/>
          <w:b/>
          <w:bCs/>
          <w:i w:val="0"/>
          <w:iCs w:val="0"/>
          <w:sz w:val="24"/>
          <w:szCs w:val="24"/>
        </w:rPr>
        <w:t>)</w:t>
      </w:r>
      <w:r>
        <w:rPr>
          <w:rStyle w:val="nfasissutil"/>
          <w:rFonts w:ascii="Arial" w:hAnsi="Arial" w:cs="Arial"/>
          <w:i w:val="0"/>
          <w:iCs w:val="0"/>
          <w:sz w:val="24"/>
          <w:szCs w:val="24"/>
        </w:rPr>
        <w:t>. Si queremos eliminar alguna, entraremos a la oferta y nos aparecerá un botón para eliminarla.</w:t>
      </w:r>
      <w:r w:rsidRPr="0009476A">
        <w:rPr>
          <w:rStyle w:val="nfasissutil"/>
          <w:rFonts w:ascii="Arial" w:hAnsi="Arial" w:cs="Arial"/>
          <w:b/>
          <w:bCs/>
          <w:i w:val="0"/>
          <w:iCs w:val="0"/>
          <w:sz w:val="24"/>
          <w:szCs w:val="24"/>
        </w:rPr>
        <w:t xml:space="preserve"> </w:t>
      </w:r>
      <w:r w:rsidRPr="0009476A">
        <w:rPr>
          <w:rStyle w:val="nfasissutil"/>
          <w:rFonts w:ascii="Arial" w:hAnsi="Arial" w:cs="Arial"/>
          <w:b/>
          <w:bCs/>
          <w:i w:val="0"/>
          <w:iCs w:val="0"/>
          <w:sz w:val="24"/>
          <w:szCs w:val="24"/>
        </w:rPr>
        <w:t>(</w:t>
      </w:r>
      <w:r>
        <w:rPr>
          <w:rStyle w:val="nfasissutil"/>
          <w:rFonts w:ascii="Arial" w:hAnsi="Arial" w:cs="Arial"/>
          <w:b/>
          <w:bCs/>
          <w:i w:val="0"/>
          <w:iCs w:val="0"/>
          <w:sz w:val="24"/>
          <w:szCs w:val="24"/>
        </w:rPr>
        <w:t>2</w:t>
      </w:r>
      <w:r>
        <w:rPr>
          <w:rStyle w:val="nfasissutil"/>
          <w:rFonts w:ascii="Arial" w:hAnsi="Arial" w:cs="Arial"/>
          <w:b/>
          <w:bCs/>
          <w:i w:val="0"/>
          <w:iCs w:val="0"/>
          <w:sz w:val="24"/>
          <w:szCs w:val="24"/>
        </w:rPr>
        <w:t>9</w:t>
      </w:r>
      <w:r w:rsidRPr="0009476A">
        <w:rPr>
          <w:rStyle w:val="nfasissutil"/>
          <w:rFonts w:ascii="Arial" w:hAnsi="Arial" w:cs="Arial"/>
          <w:b/>
          <w:bCs/>
          <w:i w:val="0"/>
          <w:iCs w:val="0"/>
          <w:sz w:val="24"/>
          <w:szCs w:val="24"/>
        </w:rPr>
        <w:t>)</w:t>
      </w:r>
    </w:p>
    <w:p w14:paraId="11B6626E" w14:textId="43411381" w:rsidR="0009476A" w:rsidRDefault="00385FC8" w:rsidP="005D0744">
      <w:pPr>
        <w:jc w:val="left"/>
        <w:rPr>
          <w:rStyle w:val="nfasissutil"/>
          <w:rFonts w:ascii="Arial" w:hAnsi="Arial" w:cs="Arial"/>
          <w:i w:val="0"/>
          <w:iCs w:val="0"/>
          <w:sz w:val="24"/>
          <w:szCs w:val="24"/>
        </w:rPr>
      </w:pPr>
      <w:r>
        <w:rPr>
          <w:rFonts w:ascii="Arial" w:hAnsi="Arial" w:cs="Arial"/>
          <w:noProof/>
          <w:sz w:val="24"/>
          <w:szCs w:val="24"/>
        </w:rPr>
        <mc:AlternateContent>
          <mc:Choice Requires="wps">
            <w:drawing>
              <wp:anchor distT="0" distB="0" distL="114300" distR="114300" simplePos="0" relativeHeight="251742720" behindDoc="0" locked="0" layoutInCell="1" allowOverlap="1" wp14:anchorId="32960A50" wp14:editId="00036388">
                <wp:simplePos x="0" y="0"/>
                <wp:positionH relativeFrom="column">
                  <wp:posOffset>798974</wp:posOffset>
                </wp:positionH>
                <wp:positionV relativeFrom="paragraph">
                  <wp:posOffset>276513</wp:posOffset>
                </wp:positionV>
                <wp:extent cx="577970" cy="559590"/>
                <wp:effectExtent l="0" t="0" r="69850" b="50165"/>
                <wp:wrapNone/>
                <wp:docPr id="222" name="Conector recto de flecha 222"/>
                <wp:cNvGraphicFramePr/>
                <a:graphic xmlns:a="http://schemas.openxmlformats.org/drawingml/2006/main">
                  <a:graphicData uri="http://schemas.microsoft.com/office/word/2010/wordprocessingShape">
                    <wps:wsp>
                      <wps:cNvCnPr/>
                      <wps:spPr>
                        <a:xfrm>
                          <a:off x="0" y="0"/>
                          <a:ext cx="577970" cy="5595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3F4DF9" id="Conector recto de flecha 222" o:spid="_x0000_s1026" type="#_x0000_t32" style="position:absolute;margin-left:62.9pt;margin-top:21.75pt;width:45.5pt;height:44.05pt;z-index:25174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" strokecolor="black [3200]" strokeweight=".5pt">
                <v:stroke endarrow="block" joinstyle="miter"/>
              </v:shape>
            </w:pict>
          </mc:Fallback>
        </mc:AlternateContent>
      </w:r>
      <w:ins w:id="782" w:author="danicasinos6@gmail.com" w:date="2022-06-01T18:06:00Z">
        <w:r>
          <w:rPr>
            <w:rFonts w:ascii="Arial" w:hAnsi="Arial" w:cs="Arial"/>
            <w:noProof/>
            <w:sz w:val="24"/>
            <w:szCs w:val="24"/>
          </w:rPr>
          <mc:AlternateContent>
            <mc:Choice Requires="wps">
              <w:drawing>
                <wp:anchor distT="45720" distB="45720" distL="114300" distR="114300" simplePos="0" relativeHeight="251736576" behindDoc="0" locked="0" layoutInCell="1" allowOverlap="1" wp14:anchorId="176371B2" wp14:editId="23F5BFFE">
                  <wp:simplePos x="0" y="0"/>
                  <wp:positionH relativeFrom="margin">
                    <wp:posOffset>595223</wp:posOffset>
                  </wp:positionH>
                  <wp:positionV relativeFrom="margin">
                    <wp:posOffset>1606969</wp:posOffset>
                  </wp:positionV>
                  <wp:extent cx="340995" cy="251460"/>
                  <wp:effectExtent l="12700" t="5715" r="8255" b="9525"/>
                  <wp:wrapNone/>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51460"/>
                          </a:xfrm>
                          <a:prstGeom prst="rect">
                            <a:avLst/>
                          </a:prstGeom>
                          <a:solidFill>
                            <a:srgbClr val="FFFFFF"/>
                          </a:solidFill>
                          <a:ln w="9525">
                            <a:solidFill>
                              <a:srgbClr val="000000"/>
                            </a:solidFill>
                            <a:miter lim="800000"/>
                            <a:headEnd/>
                            <a:tailEnd/>
                          </a:ln>
                        </wps:spPr>
                        <wps:txbx>
                          <w:txbxContent>
                            <w:p w14:paraId="79E86E31" w14:textId="355EE727" w:rsidR="00385FC8" w:rsidRDefault="00385FC8" w:rsidP="00385FC8">
                              <w:pPr>
                                <w:rPr>
                                  <w:ins w:id="783" w:author="danicasinos6@gmail.com" w:date="2022-06-01T18:06:00Z"/>
                                </w:rPr>
                              </w:pPr>
                              <w:r>
                                <w:t>27</w:t>
                              </w:r>
                            </w:p>
                            <w:p w14:paraId="64D8550B" w14:textId="77777777" w:rsidR="00385FC8" w:rsidRDefault="00385FC8" w:rsidP="00385FC8">
                              <w:pPr>
                                <w:rPr>
                                  <w:ins w:id="784" w:author="danicasinos6@gmail.com" w:date="2022-06-01T17:57:00Z"/>
                                </w:rPr>
                              </w:pPr>
                            </w:p>
                            <w:p w14:paraId="5A4381F4" w14:textId="77777777" w:rsidR="00385FC8" w:rsidRDefault="00385FC8" w:rsidP="00385FC8">
                              <w:pPr>
                                <w:rPr>
                                  <w:ins w:id="785" w:author="danicasinos6@gmail.com" w:date="2022-06-01T17:42:00Z"/>
                                </w:rPr>
                              </w:pPr>
                              <w:ins w:id="786" w:author="danicasinos6@gmail.com" w:date="2022-06-01T17:56:00Z">
                                <w:r w:rsidRPr="00476AE7">
                                  <w:rPr>
                                    <w:noProof/>
                                  </w:rPr>
                                  <w:drawing>
                                    <wp:inline distT="0" distB="0" distL="0" distR="0" wp14:anchorId="4749C97A" wp14:editId="74C3305F">
                                      <wp:extent cx="148590" cy="128270"/>
                                      <wp:effectExtent l="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6ADD4A40" w14:textId="77777777" w:rsidR="00385FC8" w:rsidRDefault="00385FC8" w:rsidP="00385FC8">
                              <w:ins w:id="787"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6371B2" id="_x0000_s1052" type="#_x0000_t202" style="position:absolute;margin-left:46.85pt;margin-top:126.55pt;width:26.85pt;height:19.8pt;z-index:251736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">
                  <v:textbox>
                    <w:txbxContent>
                      <w:p w14:paraId="79E86E31" w14:textId="355EE727" w:rsidR="00385FC8" w:rsidRDefault="00385FC8" w:rsidP="00385FC8">
                        <w:pPr>
                          <w:rPr>
                            <w:ins w:id="788" w:author="danicasinos6@gmail.com" w:date="2022-06-01T18:06:00Z"/>
                          </w:rPr>
                        </w:pPr>
                        <w:r>
                          <w:t>27</w:t>
                        </w:r>
                      </w:p>
                      <w:p w14:paraId="64D8550B" w14:textId="77777777" w:rsidR="00385FC8" w:rsidRDefault="00385FC8" w:rsidP="00385FC8">
                        <w:pPr>
                          <w:rPr>
                            <w:ins w:id="789" w:author="danicasinos6@gmail.com" w:date="2022-06-01T17:57:00Z"/>
                          </w:rPr>
                        </w:pPr>
                      </w:p>
                      <w:p w14:paraId="5A4381F4" w14:textId="77777777" w:rsidR="00385FC8" w:rsidRDefault="00385FC8" w:rsidP="00385FC8">
                        <w:pPr>
                          <w:rPr>
                            <w:ins w:id="790" w:author="danicasinos6@gmail.com" w:date="2022-06-01T17:42:00Z"/>
                          </w:rPr>
                        </w:pPr>
                        <w:ins w:id="791" w:author="danicasinos6@gmail.com" w:date="2022-06-01T17:56:00Z">
                          <w:r w:rsidRPr="00476AE7">
                            <w:rPr>
                              <w:noProof/>
                            </w:rPr>
                            <w:drawing>
                              <wp:inline distT="0" distB="0" distL="0" distR="0" wp14:anchorId="4749C97A" wp14:editId="74C3305F">
                                <wp:extent cx="148590" cy="128270"/>
                                <wp:effectExtent l="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6ADD4A40" w14:textId="77777777" w:rsidR="00385FC8" w:rsidRDefault="00385FC8" w:rsidP="00385FC8">
                        <w:ins w:id="792" w:author="danicasinos6@gmail.com" w:date="2022-06-01T17:42:00Z">
                          <w:r>
                            <w:t>9</w:t>
                          </w:r>
                        </w:ins>
                      </w:p>
                    </w:txbxContent>
                  </v:textbox>
                  <w10:wrap anchorx="margin" anchory="margin"/>
                </v:shape>
              </w:pict>
            </mc:Fallback>
          </mc:AlternateContent>
        </w:r>
      </w:ins>
    </w:p>
    <w:p w14:paraId="6DA20481" w14:textId="75894F4E" w:rsidR="0009476A" w:rsidRDefault="00385FC8" w:rsidP="005D0744">
      <w:pPr>
        <w:jc w:val="left"/>
        <w:rPr>
          <w:noProof/>
        </w:rPr>
      </w:pPr>
      <w:r>
        <w:rPr>
          <w:rFonts w:ascii="Arial" w:hAnsi="Arial" w:cs="Arial"/>
          <w:noProof/>
          <w:sz w:val="24"/>
          <w:szCs w:val="24"/>
        </w:rPr>
        <mc:AlternateContent>
          <mc:Choice Requires="wps">
            <w:drawing>
              <wp:anchor distT="0" distB="0" distL="114300" distR="114300" simplePos="0" relativeHeight="251743744" behindDoc="0" locked="0" layoutInCell="1" allowOverlap="1" wp14:anchorId="2FB454DB" wp14:editId="7B01A013">
                <wp:simplePos x="0" y="0"/>
                <wp:positionH relativeFrom="column">
                  <wp:posOffset>65727</wp:posOffset>
                </wp:positionH>
                <wp:positionV relativeFrom="paragraph">
                  <wp:posOffset>3950239</wp:posOffset>
                </wp:positionV>
                <wp:extent cx="1207699" cy="474453"/>
                <wp:effectExtent l="0" t="38100" r="50165" b="20955"/>
                <wp:wrapNone/>
                <wp:docPr id="223" name="Conector recto de flecha 223"/>
                <wp:cNvGraphicFramePr/>
                <a:graphic xmlns:a="http://schemas.openxmlformats.org/drawingml/2006/main">
                  <a:graphicData uri="http://schemas.microsoft.com/office/word/2010/wordprocessingShape">
                    <wps:wsp>
                      <wps:cNvCnPr/>
                      <wps:spPr>
                        <a:xfrm flipV="1">
                          <a:off x="0" y="0"/>
                          <a:ext cx="1207699" cy="474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190A19" id="Conector recto de flecha 223" o:spid="_x0000_s1026" type="#_x0000_t32" style="position:absolute;margin-left:5.2pt;margin-top:311.05pt;width:95.1pt;height:37.35pt;flip:y;z-index:25174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" strokecolor="black [3200]"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741696" behindDoc="0" locked="0" layoutInCell="1" allowOverlap="1" wp14:anchorId="0C55BC07" wp14:editId="19DDE2C6">
                <wp:simplePos x="0" y="0"/>
                <wp:positionH relativeFrom="column">
                  <wp:posOffset>5112181</wp:posOffset>
                </wp:positionH>
                <wp:positionV relativeFrom="paragraph">
                  <wp:posOffset>3510292</wp:posOffset>
                </wp:positionV>
                <wp:extent cx="776378" cy="388189"/>
                <wp:effectExtent l="38100" t="0" r="24130" b="50165"/>
                <wp:wrapNone/>
                <wp:docPr id="221" name="Conector recto de flecha 221"/>
                <wp:cNvGraphicFramePr/>
                <a:graphic xmlns:a="http://schemas.openxmlformats.org/drawingml/2006/main">
                  <a:graphicData uri="http://schemas.microsoft.com/office/word/2010/wordprocessingShape">
                    <wps:wsp>
                      <wps:cNvCnPr/>
                      <wps:spPr>
                        <a:xfrm flipH="1">
                          <a:off x="0" y="0"/>
                          <a:ext cx="776378" cy="3881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B5680E" id="Conector recto de flecha 221" o:spid="_x0000_s1026" type="#_x0000_t32" style="position:absolute;margin-left:402.55pt;margin-top:276.4pt;width:61.15pt;height:30.55pt;flip:x;z-index:25174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" strokecolor="black [3200]" strokeweight=".5pt">
                <v:stroke endarrow="block" joinstyle="miter"/>
              </v:shape>
            </w:pict>
          </mc:Fallback>
        </mc:AlternateContent>
      </w:r>
      <w:ins w:id="793" w:author="danicasinos6@gmail.com" w:date="2022-06-01T18:06:00Z">
        <w:r>
          <w:rPr>
            <w:rFonts w:ascii="Arial" w:hAnsi="Arial" w:cs="Arial"/>
            <w:noProof/>
            <w:sz w:val="24"/>
            <w:szCs w:val="24"/>
          </w:rPr>
          <mc:AlternateContent>
            <mc:Choice Requires="wps">
              <w:drawing>
                <wp:anchor distT="45720" distB="45720" distL="114300" distR="114300" simplePos="0" relativeHeight="251740672" behindDoc="0" locked="0" layoutInCell="1" allowOverlap="1" wp14:anchorId="2B4992D1" wp14:editId="3DAA19A1">
                  <wp:simplePos x="0" y="0"/>
                  <wp:positionH relativeFrom="margin">
                    <wp:posOffset>5877452</wp:posOffset>
                  </wp:positionH>
                  <wp:positionV relativeFrom="margin">
                    <wp:posOffset>5232939</wp:posOffset>
                  </wp:positionV>
                  <wp:extent cx="340995" cy="251460"/>
                  <wp:effectExtent l="0" t="0" r="20955" b="15240"/>
                  <wp:wrapNone/>
                  <wp:docPr id="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51460"/>
                          </a:xfrm>
                          <a:prstGeom prst="rect">
                            <a:avLst/>
                          </a:prstGeom>
                          <a:solidFill>
                            <a:srgbClr val="FFFFFF"/>
                          </a:solidFill>
                          <a:ln w="9525">
                            <a:solidFill>
                              <a:srgbClr val="000000"/>
                            </a:solidFill>
                            <a:miter lim="800000"/>
                            <a:headEnd/>
                            <a:tailEnd/>
                          </a:ln>
                        </wps:spPr>
                        <wps:txbx>
                          <w:txbxContent>
                            <w:p w14:paraId="00600AA5" w14:textId="2BB8F5E7" w:rsidR="00385FC8" w:rsidRDefault="00385FC8" w:rsidP="00385FC8">
                              <w:pPr>
                                <w:rPr>
                                  <w:ins w:id="794" w:author="danicasinos6@gmail.com" w:date="2022-06-01T18:06:00Z"/>
                                </w:rPr>
                              </w:pPr>
                              <w:r>
                                <w:t>29</w:t>
                              </w:r>
                            </w:p>
                            <w:p w14:paraId="7F8506F2" w14:textId="77777777" w:rsidR="00385FC8" w:rsidRDefault="00385FC8" w:rsidP="00385FC8">
                              <w:pPr>
                                <w:rPr>
                                  <w:ins w:id="795" w:author="danicasinos6@gmail.com" w:date="2022-06-01T17:57:00Z"/>
                                </w:rPr>
                              </w:pPr>
                            </w:p>
                            <w:p w14:paraId="2D687C29" w14:textId="77777777" w:rsidR="00385FC8" w:rsidRDefault="00385FC8" w:rsidP="00385FC8">
                              <w:pPr>
                                <w:rPr>
                                  <w:ins w:id="796" w:author="danicasinos6@gmail.com" w:date="2022-06-01T17:42:00Z"/>
                                </w:rPr>
                              </w:pPr>
                              <w:ins w:id="797" w:author="danicasinos6@gmail.com" w:date="2022-06-01T17:56:00Z">
                                <w:r w:rsidRPr="00476AE7">
                                  <w:rPr>
                                    <w:noProof/>
                                  </w:rPr>
                                  <w:drawing>
                                    <wp:inline distT="0" distB="0" distL="0" distR="0" wp14:anchorId="2620B642" wp14:editId="4FFCBDC5">
                                      <wp:extent cx="148590" cy="128270"/>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1C6FF7B4" w14:textId="77777777" w:rsidR="00385FC8" w:rsidRDefault="00385FC8" w:rsidP="00385FC8">
                              <w:ins w:id="798"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4992D1" id="_x0000_s1053" type="#_x0000_t202" style="position:absolute;margin-left:462.8pt;margin-top:412.05pt;width:26.85pt;height:19.8pt;z-index:251740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">
                  <v:textbox>
                    <w:txbxContent>
                      <w:p w14:paraId="00600AA5" w14:textId="2BB8F5E7" w:rsidR="00385FC8" w:rsidRDefault="00385FC8" w:rsidP="00385FC8">
                        <w:pPr>
                          <w:rPr>
                            <w:ins w:id="799" w:author="danicasinos6@gmail.com" w:date="2022-06-01T18:06:00Z"/>
                          </w:rPr>
                        </w:pPr>
                        <w:r>
                          <w:t>29</w:t>
                        </w:r>
                      </w:p>
                      <w:p w14:paraId="7F8506F2" w14:textId="77777777" w:rsidR="00385FC8" w:rsidRDefault="00385FC8" w:rsidP="00385FC8">
                        <w:pPr>
                          <w:rPr>
                            <w:ins w:id="800" w:author="danicasinos6@gmail.com" w:date="2022-06-01T17:57:00Z"/>
                          </w:rPr>
                        </w:pPr>
                      </w:p>
                      <w:p w14:paraId="2D687C29" w14:textId="77777777" w:rsidR="00385FC8" w:rsidRDefault="00385FC8" w:rsidP="00385FC8">
                        <w:pPr>
                          <w:rPr>
                            <w:ins w:id="801" w:author="danicasinos6@gmail.com" w:date="2022-06-01T17:42:00Z"/>
                          </w:rPr>
                        </w:pPr>
                        <w:ins w:id="802" w:author="danicasinos6@gmail.com" w:date="2022-06-01T17:56:00Z">
                          <w:r w:rsidRPr="00476AE7">
                            <w:rPr>
                              <w:noProof/>
                            </w:rPr>
                            <w:drawing>
                              <wp:inline distT="0" distB="0" distL="0" distR="0" wp14:anchorId="2620B642" wp14:editId="4FFCBDC5">
                                <wp:extent cx="148590" cy="128270"/>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1C6FF7B4" w14:textId="77777777" w:rsidR="00385FC8" w:rsidRDefault="00385FC8" w:rsidP="00385FC8">
                        <w:ins w:id="803" w:author="danicasinos6@gmail.com" w:date="2022-06-01T17:42:00Z">
                          <w:r>
                            <w:t>9</w:t>
                          </w:r>
                        </w:ins>
                      </w:p>
                    </w:txbxContent>
                  </v:textbox>
                  <w10:wrap anchorx="margin" anchory="margin"/>
                </v:shape>
              </w:pict>
            </mc:Fallback>
          </mc:AlternateContent>
        </w:r>
      </w:ins>
      <w:r w:rsidR="0009476A">
        <w:rPr>
          <w:noProof/>
        </w:rPr>
        <w:drawing>
          <wp:anchor distT="0" distB="0" distL="114300" distR="114300" simplePos="0" relativeHeight="251716096" behindDoc="0" locked="0" layoutInCell="1" allowOverlap="1" wp14:anchorId="511F9D21" wp14:editId="4C5A1172">
            <wp:simplePos x="0" y="0"/>
            <wp:positionH relativeFrom="column">
              <wp:posOffset>4276808</wp:posOffset>
            </wp:positionH>
            <wp:positionV relativeFrom="paragraph">
              <wp:posOffset>7620</wp:posOffset>
            </wp:positionV>
            <wp:extent cx="1498816" cy="4011283"/>
            <wp:effectExtent l="0" t="0" r="6350" b="889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498816" cy="4011283"/>
                    </a:xfrm>
                    <a:prstGeom prst="rect">
                      <a:avLst/>
                    </a:prstGeom>
                  </pic:spPr>
                </pic:pic>
              </a:graphicData>
            </a:graphic>
            <wp14:sizeRelH relativeFrom="margin">
              <wp14:pctWidth>0</wp14:pctWidth>
            </wp14:sizeRelH>
            <wp14:sizeRelV relativeFrom="margin">
              <wp14:pctHeight>0</wp14:pctHeight>
            </wp14:sizeRelV>
          </wp:anchor>
        </w:drawing>
      </w:r>
      <w:r w:rsidR="0009476A">
        <w:rPr>
          <w:noProof/>
        </w:rPr>
        <w:drawing>
          <wp:inline distT="0" distB="0" distL="0" distR="0" wp14:anchorId="47D2BFD6" wp14:editId="305D38F8">
            <wp:extent cx="4099062" cy="400373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7019" cy="4011507"/>
                    </a:xfrm>
                    <a:prstGeom prst="rect">
                      <a:avLst/>
                    </a:prstGeom>
                  </pic:spPr>
                </pic:pic>
              </a:graphicData>
            </a:graphic>
          </wp:inline>
        </w:drawing>
      </w:r>
      <w:r w:rsidR="0009476A" w:rsidRPr="0009476A">
        <w:rPr>
          <w:noProof/>
        </w:rPr>
        <w:t xml:space="preserve"> </w:t>
      </w:r>
    </w:p>
    <w:p w14:paraId="74ACAF24" w14:textId="14C335A6" w:rsidR="00EE2DFA" w:rsidRDefault="00385FC8" w:rsidP="004D2F3B">
      <w:pPr>
        <w:ind w:left="1680"/>
        <w:jc w:val="left"/>
        <w:rPr>
          <w:rStyle w:val="nfasissutil"/>
        </w:rPr>
      </w:pPr>
      <w:ins w:id="804" w:author="danicasinos6@gmail.com" w:date="2022-06-01T18:06:00Z">
        <w:r>
          <w:rPr>
            <w:rFonts w:ascii="Arial" w:hAnsi="Arial" w:cs="Arial"/>
            <w:noProof/>
            <w:sz w:val="24"/>
            <w:szCs w:val="24"/>
          </w:rPr>
          <mc:AlternateContent>
            <mc:Choice Requires="wps">
              <w:drawing>
                <wp:anchor distT="45720" distB="45720" distL="114300" distR="114300" simplePos="0" relativeHeight="251738624" behindDoc="0" locked="0" layoutInCell="1" allowOverlap="1" wp14:anchorId="6017ADE5" wp14:editId="3421575B">
                  <wp:simplePos x="0" y="0"/>
                  <wp:positionH relativeFrom="margin">
                    <wp:posOffset>-149525</wp:posOffset>
                  </wp:positionH>
                  <wp:positionV relativeFrom="margin">
                    <wp:posOffset>6322743</wp:posOffset>
                  </wp:positionV>
                  <wp:extent cx="340995" cy="251460"/>
                  <wp:effectExtent l="12700" t="5715" r="8255" b="952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51460"/>
                          </a:xfrm>
                          <a:prstGeom prst="rect">
                            <a:avLst/>
                          </a:prstGeom>
                          <a:solidFill>
                            <a:srgbClr val="FFFFFF"/>
                          </a:solidFill>
                          <a:ln w="9525">
                            <a:solidFill>
                              <a:srgbClr val="000000"/>
                            </a:solidFill>
                            <a:miter lim="800000"/>
                            <a:headEnd/>
                            <a:tailEnd/>
                          </a:ln>
                        </wps:spPr>
                        <wps:txbx>
                          <w:txbxContent>
                            <w:p w14:paraId="3A29097E" w14:textId="27684254" w:rsidR="00385FC8" w:rsidRDefault="00385FC8" w:rsidP="00385FC8">
                              <w:pPr>
                                <w:rPr>
                                  <w:ins w:id="805" w:author="danicasinos6@gmail.com" w:date="2022-06-01T18:06:00Z"/>
                                </w:rPr>
                              </w:pPr>
                              <w:r>
                                <w:t>28</w:t>
                              </w:r>
                            </w:p>
                            <w:p w14:paraId="535DF54C" w14:textId="77777777" w:rsidR="00385FC8" w:rsidRDefault="00385FC8" w:rsidP="00385FC8">
                              <w:pPr>
                                <w:rPr>
                                  <w:ins w:id="806" w:author="danicasinos6@gmail.com" w:date="2022-06-01T17:57:00Z"/>
                                </w:rPr>
                              </w:pPr>
                            </w:p>
                            <w:p w14:paraId="56984C3C" w14:textId="77777777" w:rsidR="00385FC8" w:rsidRDefault="00385FC8" w:rsidP="00385FC8">
                              <w:pPr>
                                <w:rPr>
                                  <w:ins w:id="807" w:author="danicasinos6@gmail.com" w:date="2022-06-01T17:42:00Z"/>
                                </w:rPr>
                              </w:pPr>
                              <w:ins w:id="808" w:author="danicasinos6@gmail.com" w:date="2022-06-01T17:56:00Z">
                                <w:r w:rsidRPr="00476AE7">
                                  <w:rPr>
                                    <w:noProof/>
                                  </w:rPr>
                                  <w:drawing>
                                    <wp:inline distT="0" distB="0" distL="0" distR="0" wp14:anchorId="3392F128" wp14:editId="273A5B7B">
                                      <wp:extent cx="148590" cy="128270"/>
                                      <wp:effectExtent l="0" t="0" r="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2BB17BA8" w14:textId="77777777" w:rsidR="00385FC8" w:rsidRDefault="00385FC8" w:rsidP="00385FC8">
                              <w:ins w:id="809"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17ADE5" id="_x0000_s1054" type="#_x0000_t202" style="position:absolute;left:0;text-align:left;margin-left:-11.75pt;margin-top:497.85pt;width:26.85pt;height:19.8pt;z-index:251738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">
                  <v:textbox>
                    <w:txbxContent>
                      <w:p w14:paraId="3A29097E" w14:textId="27684254" w:rsidR="00385FC8" w:rsidRDefault="00385FC8" w:rsidP="00385FC8">
                        <w:pPr>
                          <w:rPr>
                            <w:ins w:id="810" w:author="danicasinos6@gmail.com" w:date="2022-06-01T18:06:00Z"/>
                          </w:rPr>
                        </w:pPr>
                        <w:r>
                          <w:t>28</w:t>
                        </w:r>
                      </w:p>
                      <w:p w14:paraId="535DF54C" w14:textId="77777777" w:rsidR="00385FC8" w:rsidRDefault="00385FC8" w:rsidP="00385FC8">
                        <w:pPr>
                          <w:rPr>
                            <w:ins w:id="811" w:author="danicasinos6@gmail.com" w:date="2022-06-01T17:57:00Z"/>
                          </w:rPr>
                        </w:pPr>
                      </w:p>
                      <w:p w14:paraId="56984C3C" w14:textId="77777777" w:rsidR="00385FC8" w:rsidRDefault="00385FC8" w:rsidP="00385FC8">
                        <w:pPr>
                          <w:rPr>
                            <w:ins w:id="812" w:author="danicasinos6@gmail.com" w:date="2022-06-01T17:42:00Z"/>
                          </w:rPr>
                        </w:pPr>
                        <w:ins w:id="813" w:author="danicasinos6@gmail.com" w:date="2022-06-01T17:56:00Z">
                          <w:r w:rsidRPr="00476AE7">
                            <w:rPr>
                              <w:noProof/>
                            </w:rPr>
                            <w:drawing>
                              <wp:inline distT="0" distB="0" distL="0" distR="0" wp14:anchorId="3392F128" wp14:editId="273A5B7B">
                                <wp:extent cx="148590" cy="128270"/>
                                <wp:effectExtent l="0" t="0" r="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2BB17BA8" w14:textId="77777777" w:rsidR="00385FC8" w:rsidRDefault="00385FC8" w:rsidP="00385FC8">
                        <w:ins w:id="814" w:author="danicasinos6@gmail.com" w:date="2022-06-01T17:42:00Z">
                          <w:r>
                            <w:t>9</w:t>
                          </w:r>
                        </w:ins>
                      </w:p>
                    </w:txbxContent>
                  </v:textbox>
                  <w10:wrap anchorx="margin" anchory="margin"/>
                </v:shape>
              </w:pict>
            </mc:Fallback>
          </mc:AlternateContent>
        </w:r>
      </w:ins>
      <w:r w:rsidR="00A7563D">
        <w:rPr>
          <w:rStyle w:val="nfasissutil"/>
        </w:rPr>
        <w:t>31</w:t>
      </w:r>
      <w:r w:rsidR="004D2F3B">
        <w:rPr>
          <w:rStyle w:val="nfasissutil"/>
        </w:rPr>
        <w:t xml:space="preserve">. </w:t>
      </w:r>
      <w:r w:rsidR="00EE2DFA">
        <w:rPr>
          <w:rStyle w:val="nfasissutil"/>
        </w:rPr>
        <w:t>Página vende tu coche</w:t>
      </w:r>
      <w:r w:rsidR="00EE2DFA">
        <w:rPr>
          <w:rStyle w:val="nfasissutil"/>
        </w:rPr>
        <w:tab/>
      </w:r>
      <w:r w:rsidR="00EE2DFA">
        <w:rPr>
          <w:rStyle w:val="nfasissutil"/>
        </w:rPr>
        <w:tab/>
      </w:r>
      <w:r w:rsidR="00EE2DFA">
        <w:rPr>
          <w:rStyle w:val="nfasissutil"/>
        </w:rPr>
        <w:tab/>
      </w:r>
      <w:r w:rsidR="00EE2DFA">
        <w:rPr>
          <w:rStyle w:val="nfasissutil"/>
        </w:rPr>
        <w:tab/>
      </w:r>
      <w:r w:rsidR="00EE2DFA">
        <w:rPr>
          <w:rStyle w:val="nfasissutil"/>
        </w:rPr>
        <w:tab/>
      </w:r>
      <w:r w:rsidR="00EE2DFA">
        <w:rPr>
          <w:rStyle w:val="nfasissutil"/>
        </w:rPr>
        <w:tab/>
      </w:r>
      <w:r w:rsidR="004D2F3B">
        <w:rPr>
          <w:rStyle w:val="nfasissutil"/>
        </w:rPr>
        <w:t xml:space="preserve">    </w:t>
      </w:r>
      <w:r w:rsidR="00A7563D">
        <w:rPr>
          <w:rStyle w:val="nfasissutil"/>
        </w:rPr>
        <w:t>32</w:t>
      </w:r>
      <w:r w:rsidR="004D2F3B">
        <w:rPr>
          <w:rStyle w:val="nfasissutil"/>
        </w:rPr>
        <w:t>.</w:t>
      </w:r>
      <w:r w:rsidR="00EE2DFA">
        <w:rPr>
          <w:rStyle w:val="nfasissutil"/>
        </w:rPr>
        <w:t xml:space="preserve"> Oferta subida por el usuario</w:t>
      </w:r>
    </w:p>
    <w:p w14:paraId="296A864C" w14:textId="7E50650C" w:rsidR="00EE2DFA" w:rsidRDefault="00EE2DFA" w:rsidP="00EE2DFA">
      <w:pPr>
        <w:ind w:left="2520"/>
        <w:jc w:val="left"/>
        <w:rPr>
          <w:rStyle w:val="nfasissutil"/>
        </w:rPr>
      </w:pPr>
    </w:p>
    <w:p w14:paraId="40B593FC" w14:textId="18F5DF7A" w:rsidR="00EE2DFA" w:rsidRPr="002E72DF" w:rsidRDefault="00EE2DFA" w:rsidP="00EE2DFA">
      <w:pPr>
        <w:rPr>
          <w:rStyle w:val="nfasissutil"/>
        </w:rPr>
      </w:pPr>
      <w:r>
        <w:rPr>
          <w:rStyle w:val="nfasissutil"/>
        </w:rPr>
        <w:br w:type="page"/>
      </w:r>
    </w:p>
    <w:p w14:paraId="102DFECC" w14:textId="77777777" w:rsidR="0089574B" w:rsidRPr="00805972" w:rsidRDefault="0089574B" w:rsidP="0089574B">
      <w:pPr>
        <w:pStyle w:val="Prrafodelista"/>
        <w:shd w:val="clear" w:color="auto" w:fill="FFFFFF" w:themeFill="background1"/>
        <w:rPr>
          <w:ins w:id="815" w:author="danicasinos6@gmail.com" w:date="2022-06-01T17:19:00Z"/>
          <w:rFonts w:ascii="Arial" w:hAnsi="Arial" w:cs="Arial"/>
          <w:sz w:val="24"/>
          <w:szCs w:val="24"/>
        </w:rPr>
      </w:pPr>
    </w:p>
    <w:p w14:paraId="4F9482BE" w14:textId="4590F05A" w:rsidR="0089574B" w:rsidRPr="00771DDB" w:rsidRDefault="0089574B" w:rsidP="008C42F7">
      <w:pPr>
        <w:pStyle w:val="Prrafodelista"/>
        <w:numPr>
          <w:ilvl w:val="1"/>
          <w:numId w:val="26"/>
        </w:numPr>
        <w:shd w:val="clear" w:color="auto" w:fill="F4B083" w:themeFill="accent2" w:themeFillTint="99"/>
        <w:rPr>
          <w:rStyle w:val="nfasissutil"/>
          <w:rFonts w:ascii="Arial" w:hAnsi="Arial" w:cs="Arial"/>
          <w:i w:val="0"/>
          <w:iCs w:val="0"/>
          <w:color w:val="FFFFFF" w:themeColor="background1"/>
          <w:sz w:val="32"/>
          <w:szCs w:val="32"/>
        </w:rPr>
      </w:pPr>
      <w:r>
        <w:rPr>
          <w:rFonts w:ascii="Arial" w:hAnsi="Arial" w:cs="Arial"/>
          <w:color w:val="FFFFFF" w:themeColor="background1"/>
          <w:sz w:val="32"/>
          <w:szCs w:val="32"/>
        </w:rPr>
        <w:t>A Toda Rueda</w:t>
      </w:r>
    </w:p>
    <w:p w14:paraId="1EF041D3" w14:textId="7CB8F2F2" w:rsidR="00EE2DFA" w:rsidRDefault="0089574B" w:rsidP="00EE2DFA">
      <w:pPr>
        <w:rPr>
          <w:rStyle w:val="nfasissutil"/>
          <w:rFonts w:ascii="Arial" w:hAnsi="Arial" w:cs="Arial"/>
          <w:i w:val="0"/>
          <w:iCs w:val="0"/>
          <w:sz w:val="24"/>
          <w:szCs w:val="24"/>
        </w:rPr>
      </w:pPr>
      <w:r>
        <w:rPr>
          <w:rStyle w:val="nfasissutil"/>
          <w:rFonts w:ascii="Arial" w:hAnsi="Arial" w:cs="Arial"/>
          <w:i w:val="0"/>
          <w:iCs w:val="0"/>
          <w:sz w:val="24"/>
          <w:szCs w:val="24"/>
        </w:rPr>
        <w:t xml:space="preserve">En esta página podremos jugar al minijuego, para comenzar nos saldrá una pantalla que nos da a elegir entre 3 coches para comenzar la </w:t>
      </w:r>
      <w:proofErr w:type="gramStart"/>
      <w:r>
        <w:rPr>
          <w:rStyle w:val="nfasissutil"/>
          <w:rFonts w:ascii="Arial" w:hAnsi="Arial" w:cs="Arial"/>
          <w:i w:val="0"/>
          <w:iCs w:val="0"/>
          <w:sz w:val="24"/>
          <w:szCs w:val="24"/>
        </w:rPr>
        <w:t>partida</w:t>
      </w:r>
      <w:r w:rsidRPr="00104410">
        <w:rPr>
          <w:rStyle w:val="nfasissutil"/>
          <w:rFonts w:ascii="Arial" w:hAnsi="Arial" w:cs="Arial"/>
          <w:b/>
          <w:bCs/>
          <w:i w:val="0"/>
          <w:iCs w:val="0"/>
          <w:sz w:val="24"/>
          <w:szCs w:val="24"/>
        </w:rPr>
        <w:t>(</w:t>
      </w:r>
      <w:proofErr w:type="gramEnd"/>
      <w:r w:rsidR="00104410" w:rsidRPr="00104410">
        <w:rPr>
          <w:rStyle w:val="nfasissutil"/>
          <w:rFonts w:ascii="Arial" w:hAnsi="Arial" w:cs="Arial"/>
          <w:b/>
          <w:bCs/>
          <w:i w:val="0"/>
          <w:iCs w:val="0"/>
          <w:sz w:val="24"/>
          <w:szCs w:val="24"/>
        </w:rPr>
        <w:t>30</w:t>
      </w:r>
      <w:r w:rsidRPr="00104410">
        <w:rPr>
          <w:rStyle w:val="nfasissutil"/>
          <w:rFonts w:ascii="Arial" w:hAnsi="Arial" w:cs="Arial"/>
          <w:b/>
          <w:bCs/>
          <w:i w:val="0"/>
          <w:iCs w:val="0"/>
          <w:sz w:val="24"/>
          <w:szCs w:val="24"/>
        </w:rPr>
        <w:t>)</w:t>
      </w:r>
      <w:r>
        <w:rPr>
          <w:rStyle w:val="nfasissutil"/>
          <w:rFonts w:ascii="Arial" w:hAnsi="Arial" w:cs="Arial"/>
          <w:i w:val="0"/>
          <w:iCs w:val="0"/>
          <w:sz w:val="24"/>
          <w:szCs w:val="24"/>
        </w:rPr>
        <w:t>, o ver los rankings</w:t>
      </w:r>
      <w:r w:rsidRPr="00104410">
        <w:rPr>
          <w:rStyle w:val="nfasissutil"/>
          <w:rFonts w:ascii="Arial" w:hAnsi="Arial" w:cs="Arial"/>
          <w:b/>
          <w:bCs/>
          <w:i w:val="0"/>
          <w:iCs w:val="0"/>
          <w:sz w:val="24"/>
          <w:szCs w:val="24"/>
        </w:rPr>
        <w:t>(</w:t>
      </w:r>
      <w:r w:rsidR="00104410" w:rsidRPr="00104410">
        <w:rPr>
          <w:rStyle w:val="nfasissutil"/>
          <w:rFonts w:ascii="Arial" w:hAnsi="Arial" w:cs="Arial"/>
          <w:b/>
          <w:bCs/>
          <w:i w:val="0"/>
          <w:iCs w:val="0"/>
          <w:sz w:val="24"/>
          <w:szCs w:val="24"/>
        </w:rPr>
        <w:t>31</w:t>
      </w:r>
      <w:r w:rsidRPr="00104410">
        <w:rPr>
          <w:rStyle w:val="nfasissutil"/>
          <w:rFonts w:ascii="Arial" w:hAnsi="Arial" w:cs="Arial"/>
          <w:b/>
          <w:bCs/>
          <w:i w:val="0"/>
          <w:iCs w:val="0"/>
          <w:sz w:val="24"/>
          <w:szCs w:val="24"/>
        </w:rPr>
        <w:t>)</w:t>
      </w:r>
      <w:r>
        <w:rPr>
          <w:rStyle w:val="nfasissutil"/>
          <w:rFonts w:ascii="Arial" w:hAnsi="Arial" w:cs="Arial"/>
          <w:i w:val="0"/>
          <w:iCs w:val="0"/>
          <w:sz w:val="24"/>
          <w:szCs w:val="24"/>
        </w:rPr>
        <w:t>.</w:t>
      </w:r>
    </w:p>
    <w:p w14:paraId="7DA6BB13" w14:textId="1BA9C617" w:rsidR="0089574B" w:rsidRDefault="0089574B" w:rsidP="00EE2DFA">
      <w:pPr>
        <w:rPr>
          <w:rStyle w:val="nfasissutil"/>
          <w:rFonts w:ascii="Arial" w:hAnsi="Arial" w:cs="Arial"/>
          <w:i w:val="0"/>
          <w:iCs w:val="0"/>
          <w:sz w:val="24"/>
          <w:szCs w:val="24"/>
        </w:rPr>
      </w:pPr>
      <w:r>
        <w:rPr>
          <w:rStyle w:val="nfasissutil"/>
          <w:rFonts w:ascii="Arial" w:hAnsi="Arial" w:cs="Arial"/>
          <w:i w:val="0"/>
          <w:iCs w:val="0"/>
          <w:sz w:val="24"/>
          <w:szCs w:val="24"/>
        </w:rPr>
        <w:t xml:space="preserve">Una vez comenzado el juego, se pondrán en movimiento los coches. Según el coche que hayas elegido, los enemigos siempre serán de los otros dos tipos de </w:t>
      </w:r>
      <w:proofErr w:type="gramStart"/>
      <w:r>
        <w:rPr>
          <w:rStyle w:val="nfasissutil"/>
          <w:rFonts w:ascii="Arial" w:hAnsi="Arial" w:cs="Arial"/>
          <w:i w:val="0"/>
          <w:iCs w:val="0"/>
          <w:sz w:val="24"/>
          <w:szCs w:val="24"/>
        </w:rPr>
        <w:t>coche.</w:t>
      </w:r>
      <w:r w:rsidR="00104410" w:rsidRPr="00104410">
        <w:rPr>
          <w:rStyle w:val="nfasissutil"/>
          <w:rFonts w:ascii="Arial" w:hAnsi="Arial" w:cs="Arial"/>
          <w:b/>
          <w:bCs/>
          <w:i w:val="0"/>
          <w:iCs w:val="0"/>
          <w:sz w:val="24"/>
          <w:szCs w:val="24"/>
        </w:rPr>
        <w:t>(</w:t>
      </w:r>
      <w:proofErr w:type="gramEnd"/>
      <w:r w:rsidR="00104410" w:rsidRPr="00104410">
        <w:rPr>
          <w:rStyle w:val="nfasissutil"/>
          <w:rFonts w:ascii="Arial" w:hAnsi="Arial" w:cs="Arial"/>
          <w:b/>
          <w:bCs/>
          <w:i w:val="0"/>
          <w:iCs w:val="0"/>
          <w:sz w:val="24"/>
          <w:szCs w:val="24"/>
        </w:rPr>
        <w:t>32)</w:t>
      </w:r>
      <w:r w:rsidR="00385FC8">
        <w:rPr>
          <w:rStyle w:val="nfasissutil"/>
          <w:rFonts w:ascii="Arial" w:hAnsi="Arial" w:cs="Arial"/>
          <w:b/>
          <w:bCs/>
          <w:i w:val="0"/>
          <w:iCs w:val="0"/>
          <w:sz w:val="24"/>
          <w:szCs w:val="24"/>
        </w:rPr>
        <w:t xml:space="preserve"> </w:t>
      </w:r>
      <w:r w:rsidR="00385FC8" w:rsidRPr="00385FC8">
        <w:rPr>
          <w:rStyle w:val="nfasissutil"/>
          <w:rFonts w:ascii="Arial" w:hAnsi="Arial" w:cs="Arial"/>
          <w:i w:val="0"/>
          <w:iCs w:val="0"/>
          <w:sz w:val="24"/>
          <w:szCs w:val="24"/>
        </w:rPr>
        <w:t>(</w:t>
      </w:r>
      <w:r w:rsidR="00385FC8">
        <w:rPr>
          <w:rStyle w:val="nfasissutil"/>
          <w:rFonts w:ascii="Arial" w:hAnsi="Arial" w:cs="Arial"/>
          <w:i w:val="0"/>
          <w:iCs w:val="0"/>
          <w:sz w:val="24"/>
          <w:szCs w:val="24"/>
        </w:rPr>
        <w:t>En el ejemplo se ha seleccionado el coche azul</w:t>
      </w:r>
      <w:r w:rsidR="00385FC8" w:rsidRPr="00385FC8">
        <w:rPr>
          <w:rStyle w:val="nfasissutil"/>
          <w:rFonts w:ascii="Arial" w:hAnsi="Arial" w:cs="Arial"/>
          <w:i w:val="0"/>
          <w:iCs w:val="0"/>
          <w:sz w:val="24"/>
          <w:szCs w:val="24"/>
        </w:rPr>
        <w:t>)</w:t>
      </w:r>
    </w:p>
    <w:p w14:paraId="7A17FBC4" w14:textId="4A4D92EA" w:rsidR="00104410" w:rsidRDefault="00385FC8" w:rsidP="00EE2DFA">
      <w:pPr>
        <w:rPr>
          <w:rStyle w:val="nfasissutil"/>
          <w:rFonts w:ascii="Arial" w:hAnsi="Arial" w:cs="Arial"/>
          <w:i w:val="0"/>
          <w:iCs w:val="0"/>
          <w:sz w:val="24"/>
          <w:szCs w:val="24"/>
        </w:rPr>
      </w:pPr>
      <w:ins w:id="816" w:author="danicasinos6@gmail.com" w:date="2022-06-01T18:06:00Z">
        <w:r>
          <w:rPr>
            <w:rFonts w:ascii="Arial" w:hAnsi="Arial" w:cs="Arial"/>
            <w:noProof/>
            <w:sz w:val="24"/>
            <w:szCs w:val="24"/>
          </w:rPr>
          <mc:AlternateContent>
            <mc:Choice Requires="wps">
              <w:drawing>
                <wp:anchor distT="45720" distB="45720" distL="114300" distR="114300" simplePos="0" relativeHeight="251745792" behindDoc="0" locked="0" layoutInCell="1" allowOverlap="1" wp14:anchorId="2E9143F9" wp14:editId="19F40DDD">
                  <wp:simplePos x="0" y="0"/>
                  <wp:positionH relativeFrom="margin">
                    <wp:posOffset>4321666</wp:posOffset>
                  </wp:positionH>
                  <wp:positionV relativeFrom="margin">
                    <wp:posOffset>2246498</wp:posOffset>
                  </wp:positionV>
                  <wp:extent cx="340995" cy="251460"/>
                  <wp:effectExtent l="12700" t="5715" r="8255" b="9525"/>
                  <wp:wrapNone/>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51460"/>
                          </a:xfrm>
                          <a:prstGeom prst="rect">
                            <a:avLst/>
                          </a:prstGeom>
                          <a:solidFill>
                            <a:srgbClr val="FFFFFF"/>
                          </a:solidFill>
                          <a:ln w="9525">
                            <a:solidFill>
                              <a:srgbClr val="000000"/>
                            </a:solidFill>
                            <a:miter lim="800000"/>
                            <a:headEnd/>
                            <a:tailEnd/>
                          </a:ln>
                        </wps:spPr>
                        <wps:txbx>
                          <w:txbxContent>
                            <w:p w14:paraId="43255DCC" w14:textId="1483A950" w:rsidR="00385FC8" w:rsidRDefault="00385FC8" w:rsidP="00385FC8">
                              <w:pPr>
                                <w:rPr>
                                  <w:ins w:id="817" w:author="danicasinos6@gmail.com" w:date="2022-06-01T18:06:00Z"/>
                                </w:rPr>
                              </w:pPr>
                              <w:r>
                                <w:t>32</w:t>
                              </w:r>
                            </w:p>
                            <w:p w14:paraId="0B8C2238" w14:textId="77777777" w:rsidR="00385FC8" w:rsidRDefault="00385FC8" w:rsidP="00385FC8">
                              <w:pPr>
                                <w:rPr>
                                  <w:ins w:id="818" w:author="danicasinos6@gmail.com" w:date="2022-06-01T17:57:00Z"/>
                                </w:rPr>
                              </w:pPr>
                            </w:p>
                            <w:p w14:paraId="1A098049" w14:textId="77777777" w:rsidR="00385FC8" w:rsidRDefault="00385FC8" w:rsidP="00385FC8">
                              <w:pPr>
                                <w:rPr>
                                  <w:ins w:id="819" w:author="danicasinos6@gmail.com" w:date="2022-06-01T17:42:00Z"/>
                                </w:rPr>
                              </w:pPr>
                              <w:ins w:id="820" w:author="danicasinos6@gmail.com" w:date="2022-06-01T17:56:00Z">
                                <w:r w:rsidRPr="00476AE7">
                                  <w:rPr>
                                    <w:noProof/>
                                  </w:rPr>
                                  <w:drawing>
                                    <wp:inline distT="0" distB="0" distL="0" distR="0" wp14:anchorId="5DE6FBFC" wp14:editId="015DD71B">
                                      <wp:extent cx="148590" cy="128270"/>
                                      <wp:effectExtent l="0" t="0" r="0"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798B1DFF" w14:textId="77777777" w:rsidR="00385FC8" w:rsidRDefault="00385FC8" w:rsidP="00385FC8">
                              <w:ins w:id="821"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9143F9" id="_x0000_s1055" type="#_x0000_t202" style="position:absolute;left:0;text-align:left;margin-left:340.3pt;margin-top:176.9pt;width:26.85pt;height:19.8pt;z-index:25174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">
                  <v:textbox>
                    <w:txbxContent>
                      <w:p w14:paraId="43255DCC" w14:textId="1483A950" w:rsidR="00385FC8" w:rsidRDefault="00385FC8" w:rsidP="00385FC8">
                        <w:pPr>
                          <w:rPr>
                            <w:ins w:id="822" w:author="danicasinos6@gmail.com" w:date="2022-06-01T18:06:00Z"/>
                          </w:rPr>
                        </w:pPr>
                        <w:r>
                          <w:t>32</w:t>
                        </w:r>
                      </w:p>
                      <w:p w14:paraId="0B8C2238" w14:textId="77777777" w:rsidR="00385FC8" w:rsidRDefault="00385FC8" w:rsidP="00385FC8">
                        <w:pPr>
                          <w:rPr>
                            <w:ins w:id="823" w:author="danicasinos6@gmail.com" w:date="2022-06-01T17:57:00Z"/>
                          </w:rPr>
                        </w:pPr>
                      </w:p>
                      <w:p w14:paraId="1A098049" w14:textId="77777777" w:rsidR="00385FC8" w:rsidRDefault="00385FC8" w:rsidP="00385FC8">
                        <w:pPr>
                          <w:rPr>
                            <w:ins w:id="824" w:author="danicasinos6@gmail.com" w:date="2022-06-01T17:42:00Z"/>
                          </w:rPr>
                        </w:pPr>
                        <w:ins w:id="825" w:author="danicasinos6@gmail.com" w:date="2022-06-01T17:56:00Z">
                          <w:r w:rsidRPr="00476AE7">
                            <w:rPr>
                              <w:noProof/>
                            </w:rPr>
                            <w:drawing>
                              <wp:inline distT="0" distB="0" distL="0" distR="0" wp14:anchorId="5DE6FBFC" wp14:editId="015DD71B">
                                <wp:extent cx="148590" cy="128270"/>
                                <wp:effectExtent l="0" t="0" r="0"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798B1DFF" w14:textId="77777777" w:rsidR="00385FC8" w:rsidRDefault="00385FC8" w:rsidP="00385FC8">
                        <w:ins w:id="826" w:author="danicasinos6@gmail.com" w:date="2022-06-01T17:42:00Z">
                          <w:r>
                            <w:t>9</w:t>
                          </w:r>
                        </w:ins>
                      </w:p>
                    </w:txbxContent>
                  </v:textbox>
                  <w10:wrap anchorx="margin" anchory="margin"/>
                </v:shape>
              </w:pict>
            </mc:Fallback>
          </mc:AlternateContent>
        </w:r>
        <w:r>
          <w:rPr>
            <w:rFonts w:ascii="Arial" w:hAnsi="Arial" w:cs="Arial"/>
            <w:noProof/>
            <w:sz w:val="24"/>
            <w:szCs w:val="24"/>
          </w:rPr>
          <mc:AlternateContent>
            <mc:Choice Requires="wps">
              <w:drawing>
                <wp:anchor distT="45720" distB="45720" distL="114300" distR="114300" simplePos="0" relativeHeight="251747840" behindDoc="0" locked="0" layoutInCell="1" allowOverlap="1" wp14:anchorId="2C87BB3B" wp14:editId="1B014CEC">
                  <wp:simplePos x="0" y="0"/>
                  <wp:positionH relativeFrom="margin">
                    <wp:posOffset>1291063</wp:posOffset>
                  </wp:positionH>
                  <wp:positionV relativeFrom="margin">
                    <wp:posOffset>2190486</wp:posOffset>
                  </wp:positionV>
                  <wp:extent cx="340995" cy="251460"/>
                  <wp:effectExtent l="12700" t="5715" r="8255" b="9525"/>
                  <wp:wrapNone/>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51460"/>
                          </a:xfrm>
                          <a:prstGeom prst="rect">
                            <a:avLst/>
                          </a:prstGeom>
                          <a:solidFill>
                            <a:srgbClr val="FFFFFF"/>
                          </a:solidFill>
                          <a:ln w="9525">
                            <a:solidFill>
                              <a:srgbClr val="000000"/>
                            </a:solidFill>
                            <a:miter lim="800000"/>
                            <a:headEnd/>
                            <a:tailEnd/>
                          </a:ln>
                        </wps:spPr>
                        <wps:txbx>
                          <w:txbxContent>
                            <w:p w14:paraId="0DAB5B2E" w14:textId="26198873" w:rsidR="00385FC8" w:rsidRDefault="00385FC8" w:rsidP="00385FC8">
                              <w:pPr>
                                <w:rPr>
                                  <w:ins w:id="827" w:author="danicasinos6@gmail.com" w:date="2022-06-01T18:06:00Z"/>
                                </w:rPr>
                              </w:pPr>
                              <w:r>
                                <w:t>30</w:t>
                              </w:r>
                            </w:p>
                            <w:p w14:paraId="01D5B49A" w14:textId="77777777" w:rsidR="00385FC8" w:rsidRDefault="00385FC8" w:rsidP="00385FC8">
                              <w:pPr>
                                <w:rPr>
                                  <w:ins w:id="828" w:author="danicasinos6@gmail.com" w:date="2022-06-01T17:57:00Z"/>
                                </w:rPr>
                              </w:pPr>
                            </w:p>
                            <w:p w14:paraId="7E7E36F5" w14:textId="77777777" w:rsidR="00385FC8" w:rsidRDefault="00385FC8" w:rsidP="00385FC8">
                              <w:pPr>
                                <w:rPr>
                                  <w:ins w:id="829" w:author="danicasinos6@gmail.com" w:date="2022-06-01T17:42:00Z"/>
                                </w:rPr>
                              </w:pPr>
                              <w:ins w:id="830" w:author="danicasinos6@gmail.com" w:date="2022-06-01T17:56:00Z">
                                <w:r w:rsidRPr="00476AE7">
                                  <w:rPr>
                                    <w:noProof/>
                                  </w:rPr>
                                  <w:drawing>
                                    <wp:inline distT="0" distB="0" distL="0" distR="0" wp14:anchorId="39F20C1B" wp14:editId="15C72B06">
                                      <wp:extent cx="148590" cy="128270"/>
                                      <wp:effectExtent l="0" t="0" r="0"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4B0F4BFE" w14:textId="77777777" w:rsidR="00385FC8" w:rsidRDefault="00385FC8" w:rsidP="00385FC8">
                              <w:ins w:id="831"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87BB3B" id="_x0000_s1056" type="#_x0000_t202" style="position:absolute;left:0;text-align:left;margin-left:101.65pt;margin-top:172.5pt;width:26.85pt;height:19.8pt;z-index:25174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">
                  <v:textbox>
                    <w:txbxContent>
                      <w:p w14:paraId="0DAB5B2E" w14:textId="26198873" w:rsidR="00385FC8" w:rsidRDefault="00385FC8" w:rsidP="00385FC8">
                        <w:pPr>
                          <w:rPr>
                            <w:ins w:id="832" w:author="danicasinos6@gmail.com" w:date="2022-06-01T18:06:00Z"/>
                          </w:rPr>
                        </w:pPr>
                        <w:r>
                          <w:t>30</w:t>
                        </w:r>
                      </w:p>
                      <w:p w14:paraId="01D5B49A" w14:textId="77777777" w:rsidR="00385FC8" w:rsidRDefault="00385FC8" w:rsidP="00385FC8">
                        <w:pPr>
                          <w:rPr>
                            <w:ins w:id="833" w:author="danicasinos6@gmail.com" w:date="2022-06-01T17:57:00Z"/>
                          </w:rPr>
                        </w:pPr>
                      </w:p>
                      <w:p w14:paraId="7E7E36F5" w14:textId="77777777" w:rsidR="00385FC8" w:rsidRDefault="00385FC8" w:rsidP="00385FC8">
                        <w:pPr>
                          <w:rPr>
                            <w:ins w:id="834" w:author="danicasinos6@gmail.com" w:date="2022-06-01T17:42:00Z"/>
                          </w:rPr>
                        </w:pPr>
                        <w:ins w:id="835" w:author="danicasinos6@gmail.com" w:date="2022-06-01T17:56:00Z">
                          <w:r w:rsidRPr="00476AE7">
                            <w:rPr>
                              <w:noProof/>
                            </w:rPr>
                            <w:drawing>
                              <wp:inline distT="0" distB="0" distL="0" distR="0" wp14:anchorId="39F20C1B" wp14:editId="15C72B06">
                                <wp:extent cx="148590" cy="128270"/>
                                <wp:effectExtent l="0" t="0" r="0"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4B0F4BFE" w14:textId="77777777" w:rsidR="00385FC8" w:rsidRDefault="00385FC8" w:rsidP="00385FC8">
                        <w:ins w:id="836" w:author="danicasinos6@gmail.com" w:date="2022-06-01T17:42:00Z">
                          <w:r>
                            <w:t>9</w:t>
                          </w:r>
                        </w:ins>
                      </w:p>
                    </w:txbxContent>
                  </v:textbox>
                  <w10:wrap anchorx="margin" anchory="margin"/>
                </v:shape>
              </w:pict>
            </mc:Fallback>
          </mc:AlternateContent>
        </w:r>
      </w:ins>
    </w:p>
    <w:p w14:paraId="3AD7CC00" w14:textId="5D4D891B" w:rsidR="00104410" w:rsidRDefault="00385FC8" w:rsidP="00EE2DFA">
      <w:pPr>
        <w:rPr>
          <w:rStyle w:val="nfasissutil"/>
          <w:rFonts w:ascii="Arial" w:hAnsi="Arial" w:cs="Arial"/>
          <w:i w:val="0"/>
          <w:iCs w:val="0"/>
          <w:sz w:val="24"/>
          <w:szCs w:val="24"/>
        </w:rPr>
      </w:pPr>
      <w:r>
        <w:rPr>
          <w:rFonts w:ascii="Arial" w:hAnsi="Arial" w:cs="Arial"/>
          <w:noProof/>
          <w:sz w:val="24"/>
          <w:szCs w:val="24"/>
        </w:rPr>
        <mc:AlternateContent>
          <mc:Choice Requires="wps">
            <w:drawing>
              <wp:anchor distT="0" distB="0" distL="114300" distR="114300" simplePos="0" relativeHeight="251756032" behindDoc="0" locked="0" layoutInCell="1" allowOverlap="1" wp14:anchorId="0EEA75E7" wp14:editId="6071F254">
                <wp:simplePos x="0" y="0"/>
                <wp:positionH relativeFrom="column">
                  <wp:posOffset>3723328</wp:posOffset>
                </wp:positionH>
                <wp:positionV relativeFrom="paragraph">
                  <wp:posOffset>75792</wp:posOffset>
                </wp:positionV>
                <wp:extent cx="729735" cy="1768415"/>
                <wp:effectExtent l="38100" t="0" r="32385" b="60960"/>
                <wp:wrapNone/>
                <wp:docPr id="235" name="Conector recto de flecha 235"/>
                <wp:cNvGraphicFramePr/>
                <a:graphic xmlns:a="http://schemas.openxmlformats.org/drawingml/2006/main">
                  <a:graphicData uri="http://schemas.microsoft.com/office/word/2010/wordprocessingShape">
                    <wps:wsp>
                      <wps:cNvCnPr/>
                      <wps:spPr>
                        <a:xfrm flipH="1">
                          <a:off x="0" y="0"/>
                          <a:ext cx="729735" cy="17684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4ED5CD" id="Conector recto de flecha 235" o:spid="_x0000_s1026" type="#_x0000_t32" style="position:absolute;margin-left:293.2pt;margin-top:5.95pt;width:57.45pt;height:139.25pt;flip:x;z-index:25175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" strokecolor="black [3200]"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755008" behindDoc="0" locked="0" layoutInCell="1" allowOverlap="1" wp14:anchorId="005EE8FD" wp14:editId="1E9641C1">
                <wp:simplePos x="0" y="0"/>
                <wp:positionH relativeFrom="column">
                  <wp:posOffset>4361683</wp:posOffset>
                </wp:positionH>
                <wp:positionV relativeFrom="paragraph">
                  <wp:posOffset>74175</wp:posOffset>
                </wp:positionV>
                <wp:extent cx="94891" cy="1217942"/>
                <wp:effectExtent l="57150" t="0" r="19685" b="58420"/>
                <wp:wrapNone/>
                <wp:docPr id="234" name="Conector recto de flecha 234"/>
                <wp:cNvGraphicFramePr/>
                <a:graphic xmlns:a="http://schemas.openxmlformats.org/drawingml/2006/main">
                  <a:graphicData uri="http://schemas.microsoft.com/office/word/2010/wordprocessingShape">
                    <wps:wsp>
                      <wps:cNvCnPr/>
                      <wps:spPr>
                        <a:xfrm flipH="1">
                          <a:off x="0" y="0"/>
                          <a:ext cx="94891" cy="12179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0ADE1B" id="Conector recto de flecha 234" o:spid="_x0000_s1026" type="#_x0000_t32" style="position:absolute;margin-left:343.45pt;margin-top:5.85pt;width:7.45pt;height:95.9pt;flip:x;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" strokecolor="black [3200]"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753984" behindDoc="0" locked="0" layoutInCell="1" allowOverlap="1" wp14:anchorId="570BE318" wp14:editId="5D023C91">
                <wp:simplePos x="0" y="0"/>
                <wp:positionH relativeFrom="column">
                  <wp:posOffset>1445955</wp:posOffset>
                </wp:positionH>
                <wp:positionV relativeFrom="paragraph">
                  <wp:posOffset>24033</wp:posOffset>
                </wp:positionV>
                <wp:extent cx="819509" cy="1017917"/>
                <wp:effectExtent l="0" t="0" r="57150" b="48895"/>
                <wp:wrapNone/>
                <wp:docPr id="233" name="Conector recto de flecha 233"/>
                <wp:cNvGraphicFramePr/>
                <a:graphic xmlns:a="http://schemas.openxmlformats.org/drawingml/2006/main">
                  <a:graphicData uri="http://schemas.microsoft.com/office/word/2010/wordprocessingShape">
                    <wps:wsp>
                      <wps:cNvCnPr/>
                      <wps:spPr>
                        <a:xfrm>
                          <a:off x="0" y="0"/>
                          <a:ext cx="819509" cy="10179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8A0D78" id="Conector recto de flecha 233" o:spid="_x0000_s1026" type="#_x0000_t32" style="position:absolute;margin-left:113.85pt;margin-top:1.9pt;width:64.55pt;height:80.15pt;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" strokecolor="black [3200]"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752960" behindDoc="0" locked="0" layoutInCell="1" allowOverlap="1" wp14:anchorId="53EDCCFB" wp14:editId="22926241">
                <wp:simplePos x="0" y="0"/>
                <wp:positionH relativeFrom="column">
                  <wp:posOffset>1463208</wp:posOffset>
                </wp:positionH>
                <wp:positionV relativeFrom="paragraph">
                  <wp:posOffset>49912</wp:posOffset>
                </wp:positionV>
                <wp:extent cx="25879" cy="1009291"/>
                <wp:effectExtent l="57150" t="0" r="69850" b="57785"/>
                <wp:wrapNone/>
                <wp:docPr id="232" name="Conector recto de flecha 232"/>
                <wp:cNvGraphicFramePr/>
                <a:graphic xmlns:a="http://schemas.openxmlformats.org/drawingml/2006/main">
                  <a:graphicData uri="http://schemas.microsoft.com/office/word/2010/wordprocessingShape">
                    <wps:wsp>
                      <wps:cNvCnPr/>
                      <wps:spPr>
                        <a:xfrm>
                          <a:off x="0" y="0"/>
                          <a:ext cx="25879" cy="10092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03EC1D" id="Conector recto de flecha 232" o:spid="_x0000_s1026" type="#_x0000_t32" style="position:absolute;margin-left:115.2pt;margin-top:3.95pt;width:2.05pt;height:79.45pt;z-index:25175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" strokecolor="black [3200]"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751936" behindDoc="0" locked="0" layoutInCell="1" allowOverlap="1" wp14:anchorId="66D6B4B2" wp14:editId="02BB3601">
                <wp:simplePos x="0" y="0"/>
                <wp:positionH relativeFrom="column">
                  <wp:posOffset>790347</wp:posOffset>
                </wp:positionH>
                <wp:positionV relativeFrom="paragraph">
                  <wp:posOffset>39669</wp:posOffset>
                </wp:positionV>
                <wp:extent cx="621102" cy="950523"/>
                <wp:effectExtent l="38100" t="0" r="26670" b="59690"/>
                <wp:wrapNone/>
                <wp:docPr id="231" name="Conector recto de flecha 231"/>
                <wp:cNvGraphicFramePr/>
                <a:graphic xmlns:a="http://schemas.openxmlformats.org/drawingml/2006/main">
                  <a:graphicData uri="http://schemas.microsoft.com/office/word/2010/wordprocessingShape">
                    <wps:wsp>
                      <wps:cNvCnPr/>
                      <wps:spPr>
                        <a:xfrm flipH="1">
                          <a:off x="0" y="0"/>
                          <a:ext cx="621102" cy="9505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278CAF" id="Conector recto de flecha 231" o:spid="_x0000_s1026" type="#_x0000_t32" style="position:absolute;margin-left:62.25pt;margin-top:3.1pt;width:48.9pt;height:74.85pt;flip:x;z-index:25175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" strokecolor="black [3200]" strokeweight=".5pt">
                <v:stroke endarrow="block" joinstyle="miter"/>
              </v:shape>
            </w:pict>
          </mc:Fallback>
        </mc:AlternateContent>
      </w:r>
    </w:p>
    <w:p w14:paraId="764CBA4A" w14:textId="0FECF0AE" w:rsidR="0089574B" w:rsidRDefault="00385FC8" w:rsidP="0089574B">
      <w:pPr>
        <w:jc w:val="center"/>
        <w:rPr>
          <w:rStyle w:val="nfasissutil"/>
          <w:rFonts w:ascii="Arial" w:hAnsi="Arial" w:cs="Arial"/>
          <w:i w:val="0"/>
          <w:iCs w:val="0"/>
          <w:sz w:val="24"/>
          <w:szCs w:val="24"/>
        </w:rPr>
      </w:pPr>
      <w:ins w:id="837" w:author="danicasinos6@gmail.com" w:date="2022-06-01T18:06:00Z">
        <w:r>
          <w:rPr>
            <w:rFonts w:ascii="Arial" w:hAnsi="Arial" w:cs="Arial"/>
            <w:noProof/>
            <w:sz w:val="24"/>
            <w:szCs w:val="24"/>
          </w:rPr>
          <mc:AlternateContent>
            <mc:Choice Requires="wps">
              <w:drawing>
                <wp:anchor distT="45720" distB="45720" distL="114300" distR="114300" simplePos="0" relativeHeight="251749888" behindDoc="0" locked="0" layoutInCell="1" allowOverlap="1" wp14:anchorId="54F947CA" wp14:editId="2FAB1C0F">
                  <wp:simplePos x="0" y="0"/>
                  <wp:positionH relativeFrom="margin">
                    <wp:posOffset>-518651</wp:posOffset>
                  </wp:positionH>
                  <wp:positionV relativeFrom="margin">
                    <wp:posOffset>4249971</wp:posOffset>
                  </wp:positionV>
                  <wp:extent cx="340995" cy="251460"/>
                  <wp:effectExtent l="0" t="0" r="20955" b="15240"/>
                  <wp:wrapNone/>
                  <wp:docPr id="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51460"/>
                          </a:xfrm>
                          <a:prstGeom prst="rect">
                            <a:avLst/>
                          </a:prstGeom>
                          <a:solidFill>
                            <a:srgbClr val="FFFFFF"/>
                          </a:solidFill>
                          <a:ln w="9525">
                            <a:solidFill>
                              <a:srgbClr val="000000"/>
                            </a:solidFill>
                            <a:miter lim="800000"/>
                            <a:headEnd/>
                            <a:tailEnd/>
                          </a:ln>
                        </wps:spPr>
                        <wps:txbx>
                          <w:txbxContent>
                            <w:p w14:paraId="15CD98EC" w14:textId="41A1B783" w:rsidR="00385FC8" w:rsidRDefault="00385FC8" w:rsidP="00385FC8">
                              <w:pPr>
                                <w:rPr>
                                  <w:ins w:id="838" w:author="danicasinos6@gmail.com" w:date="2022-06-01T18:06:00Z"/>
                                </w:rPr>
                              </w:pPr>
                              <w:r>
                                <w:t>31</w:t>
                              </w:r>
                            </w:p>
                            <w:p w14:paraId="0B7045EB" w14:textId="77777777" w:rsidR="00385FC8" w:rsidRDefault="00385FC8" w:rsidP="00385FC8">
                              <w:pPr>
                                <w:rPr>
                                  <w:ins w:id="839" w:author="danicasinos6@gmail.com" w:date="2022-06-01T17:57:00Z"/>
                                </w:rPr>
                              </w:pPr>
                            </w:p>
                            <w:p w14:paraId="6D36F3FA" w14:textId="77777777" w:rsidR="00385FC8" w:rsidRDefault="00385FC8" w:rsidP="00385FC8">
                              <w:pPr>
                                <w:rPr>
                                  <w:ins w:id="840" w:author="danicasinos6@gmail.com" w:date="2022-06-01T17:42:00Z"/>
                                </w:rPr>
                              </w:pPr>
                              <w:ins w:id="841" w:author="danicasinos6@gmail.com" w:date="2022-06-01T17:56:00Z">
                                <w:r w:rsidRPr="00476AE7">
                                  <w:rPr>
                                    <w:noProof/>
                                  </w:rPr>
                                  <w:drawing>
                                    <wp:inline distT="0" distB="0" distL="0" distR="0" wp14:anchorId="5292A97E" wp14:editId="5F7D2DE0">
                                      <wp:extent cx="148590" cy="128270"/>
                                      <wp:effectExtent l="0" t="0" r="0" b="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703AB315" w14:textId="77777777" w:rsidR="00385FC8" w:rsidRDefault="00385FC8" w:rsidP="00385FC8">
                              <w:ins w:id="842"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F947CA" id="_x0000_s1057" type="#_x0000_t202" style="position:absolute;left:0;text-align:left;margin-left:-40.85pt;margin-top:334.65pt;width:26.85pt;height:19.8pt;z-index:251749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">
                  <v:textbox>
                    <w:txbxContent>
                      <w:p w14:paraId="15CD98EC" w14:textId="41A1B783" w:rsidR="00385FC8" w:rsidRDefault="00385FC8" w:rsidP="00385FC8">
                        <w:pPr>
                          <w:rPr>
                            <w:ins w:id="843" w:author="danicasinos6@gmail.com" w:date="2022-06-01T18:06:00Z"/>
                          </w:rPr>
                        </w:pPr>
                        <w:r>
                          <w:t>31</w:t>
                        </w:r>
                      </w:p>
                      <w:p w14:paraId="0B7045EB" w14:textId="77777777" w:rsidR="00385FC8" w:rsidRDefault="00385FC8" w:rsidP="00385FC8">
                        <w:pPr>
                          <w:rPr>
                            <w:ins w:id="844" w:author="danicasinos6@gmail.com" w:date="2022-06-01T17:57:00Z"/>
                          </w:rPr>
                        </w:pPr>
                      </w:p>
                      <w:p w14:paraId="6D36F3FA" w14:textId="77777777" w:rsidR="00385FC8" w:rsidRDefault="00385FC8" w:rsidP="00385FC8">
                        <w:pPr>
                          <w:rPr>
                            <w:ins w:id="845" w:author="danicasinos6@gmail.com" w:date="2022-06-01T17:42:00Z"/>
                          </w:rPr>
                        </w:pPr>
                        <w:ins w:id="846" w:author="danicasinos6@gmail.com" w:date="2022-06-01T17:56:00Z">
                          <w:r w:rsidRPr="00476AE7">
                            <w:rPr>
                              <w:noProof/>
                            </w:rPr>
                            <w:drawing>
                              <wp:inline distT="0" distB="0" distL="0" distR="0" wp14:anchorId="5292A97E" wp14:editId="5F7D2DE0">
                                <wp:extent cx="148590" cy="128270"/>
                                <wp:effectExtent l="0" t="0" r="0" b="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703AB315" w14:textId="77777777" w:rsidR="00385FC8" w:rsidRDefault="00385FC8" w:rsidP="00385FC8">
                        <w:ins w:id="847" w:author="danicasinos6@gmail.com" w:date="2022-06-01T17:42:00Z">
                          <w:r>
                            <w:t>9</w:t>
                          </w:r>
                        </w:ins>
                      </w:p>
                    </w:txbxContent>
                  </v:textbox>
                  <w10:wrap anchorx="margin" anchory="margin"/>
                </v:shape>
              </w:pict>
            </mc:Fallback>
          </mc:AlternateContent>
        </w:r>
      </w:ins>
      <w:r>
        <w:rPr>
          <w:rFonts w:ascii="Arial" w:hAnsi="Arial" w:cs="Arial"/>
          <w:noProof/>
          <w:sz w:val="24"/>
          <w:szCs w:val="24"/>
        </w:rPr>
        <mc:AlternateContent>
          <mc:Choice Requires="wps">
            <w:drawing>
              <wp:anchor distT="0" distB="0" distL="114300" distR="114300" simplePos="0" relativeHeight="251750912" behindDoc="0" locked="0" layoutInCell="1" allowOverlap="1" wp14:anchorId="480F49D4" wp14:editId="0C7A0402">
                <wp:simplePos x="0" y="0"/>
                <wp:positionH relativeFrom="column">
                  <wp:posOffset>-175811</wp:posOffset>
                </wp:positionH>
                <wp:positionV relativeFrom="paragraph">
                  <wp:posOffset>1662562</wp:posOffset>
                </wp:positionV>
                <wp:extent cx="1000664" cy="17253"/>
                <wp:effectExtent l="0" t="57150" r="9525" b="97155"/>
                <wp:wrapNone/>
                <wp:docPr id="230" name="Conector recto de flecha 230"/>
                <wp:cNvGraphicFramePr/>
                <a:graphic xmlns:a="http://schemas.openxmlformats.org/drawingml/2006/main">
                  <a:graphicData uri="http://schemas.microsoft.com/office/word/2010/wordprocessingShape">
                    <wps:wsp>
                      <wps:cNvCnPr/>
                      <wps:spPr>
                        <a:xfrm>
                          <a:off x="0" y="0"/>
                          <a:ext cx="1000664" cy="172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15C596" id="Conector recto de flecha 230" o:spid="_x0000_s1026" type="#_x0000_t32" style="position:absolute;margin-left:-13.85pt;margin-top:130.9pt;width:78.8pt;height:1.35pt;z-index:25175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" strokecolor="black [3200]" strokeweight=".5pt">
                <v:stroke endarrow="block" joinstyle="miter"/>
              </v:shape>
            </w:pict>
          </mc:Fallback>
        </mc:AlternateContent>
      </w:r>
      <w:r w:rsidR="0089574B">
        <w:rPr>
          <w:noProof/>
        </w:rPr>
        <w:drawing>
          <wp:inline distT="0" distB="0" distL="0" distR="0" wp14:anchorId="3F49D941" wp14:editId="3B68496E">
            <wp:extent cx="2777706" cy="2587722"/>
            <wp:effectExtent l="0" t="0" r="381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20547" cy="2627633"/>
                    </a:xfrm>
                    <a:prstGeom prst="rect">
                      <a:avLst/>
                    </a:prstGeom>
                  </pic:spPr>
                </pic:pic>
              </a:graphicData>
            </a:graphic>
          </wp:inline>
        </w:drawing>
      </w:r>
      <w:r w:rsidR="0089574B">
        <w:rPr>
          <w:rStyle w:val="nfasissutil"/>
          <w:rFonts w:ascii="Arial" w:hAnsi="Arial" w:cs="Arial"/>
          <w:i w:val="0"/>
          <w:iCs w:val="0"/>
          <w:sz w:val="24"/>
          <w:szCs w:val="24"/>
        </w:rPr>
        <w:t xml:space="preserve">   </w:t>
      </w:r>
      <w:ins w:id="848" w:author="danicasinos6@gmail.com" w:date="2022-06-01T14:12:00Z">
        <w:r w:rsidR="0089574B">
          <w:rPr>
            <w:noProof/>
          </w:rPr>
          <w:drawing>
            <wp:inline distT="0" distB="0" distL="0" distR="0" wp14:anchorId="7A6F41D9" wp14:editId="534E26C3">
              <wp:extent cx="2627658" cy="2578403"/>
              <wp:effectExtent l="0" t="0" r="127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9028" cy="2648435"/>
                      </a:xfrm>
                      <a:prstGeom prst="rect">
                        <a:avLst/>
                      </a:prstGeom>
                    </pic:spPr>
                  </pic:pic>
                </a:graphicData>
              </a:graphic>
            </wp:inline>
          </w:drawing>
        </w:r>
      </w:ins>
    </w:p>
    <w:p w14:paraId="3FCA603B" w14:textId="085BB3AD" w:rsidR="0089574B" w:rsidRDefault="00A7563D" w:rsidP="0089574B">
      <w:pPr>
        <w:ind w:left="1260"/>
        <w:jc w:val="left"/>
        <w:rPr>
          <w:rStyle w:val="nfasissutil"/>
        </w:rPr>
      </w:pPr>
      <w:r>
        <w:rPr>
          <w:rStyle w:val="nfasissutil"/>
        </w:rPr>
        <w:t>33</w:t>
      </w:r>
      <w:r w:rsidR="004D2F3B">
        <w:rPr>
          <w:rStyle w:val="nfasissutil"/>
        </w:rPr>
        <w:t xml:space="preserve">. </w:t>
      </w:r>
      <w:r w:rsidR="0089574B">
        <w:rPr>
          <w:rStyle w:val="nfasissutil"/>
        </w:rPr>
        <w:t>Pantalla elección de coche</w:t>
      </w:r>
      <w:r w:rsidR="0089574B">
        <w:rPr>
          <w:rStyle w:val="nfasissutil"/>
        </w:rPr>
        <w:tab/>
      </w:r>
      <w:r w:rsidR="0089574B">
        <w:rPr>
          <w:rStyle w:val="nfasissutil"/>
        </w:rPr>
        <w:tab/>
      </w:r>
      <w:r w:rsidR="0089574B">
        <w:rPr>
          <w:rStyle w:val="nfasissutil"/>
        </w:rPr>
        <w:tab/>
      </w:r>
      <w:r w:rsidR="0089574B">
        <w:rPr>
          <w:rStyle w:val="nfasissutil"/>
        </w:rPr>
        <w:tab/>
      </w:r>
      <w:r w:rsidR="0089574B">
        <w:rPr>
          <w:rStyle w:val="nfasissutil"/>
        </w:rPr>
        <w:tab/>
      </w:r>
      <w:r w:rsidR="0089574B">
        <w:rPr>
          <w:rStyle w:val="nfasissutil"/>
        </w:rPr>
        <w:tab/>
      </w:r>
      <w:r w:rsidR="0089574B">
        <w:rPr>
          <w:rStyle w:val="nfasissutil"/>
        </w:rPr>
        <w:tab/>
      </w:r>
      <w:r>
        <w:rPr>
          <w:rStyle w:val="nfasissutil"/>
        </w:rPr>
        <w:t>34</w:t>
      </w:r>
      <w:r w:rsidR="004D2F3B">
        <w:rPr>
          <w:rStyle w:val="nfasissutil"/>
        </w:rPr>
        <w:t xml:space="preserve">. </w:t>
      </w:r>
      <w:r w:rsidR="0089574B">
        <w:rPr>
          <w:rStyle w:val="nfasissutil"/>
        </w:rPr>
        <w:t>Pantalla in-game</w:t>
      </w:r>
    </w:p>
    <w:p w14:paraId="5A0A2CB0" w14:textId="77777777" w:rsidR="00104410" w:rsidRDefault="00104410" w:rsidP="002E72DF">
      <w:pPr>
        <w:rPr>
          <w:rStyle w:val="nfasissutil"/>
          <w:rFonts w:ascii="Arial" w:hAnsi="Arial" w:cs="Arial"/>
          <w:i w:val="0"/>
          <w:iCs w:val="0"/>
          <w:sz w:val="24"/>
          <w:szCs w:val="24"/>
        </w:rPr>
      </w:pPr>
    </w:p>
    <w:p w14:paraId="5B8B27D7" w14:textId="274D9F38" w:rsidR="002E72DF" w:rsidRDefault="002E72DF" w:rsidP="00385FC8">
      <w:pPr>
        <w:pStyle w:val="Prrafodelista"/>
        <w:numPr>
          <w:ilvl w:val="0"/>
          <w:numId w:val="6"/>
        </w:numPr>
        <w:rPr>
          <w:rStyle w:val="nfasissutil"/>
          <w:rFonts w:ascii="Arial" w:hAnsi="Arial" w:cs="Arial"/>
          <w:i w:val="0"/>
          <w:iCs w:val="0"/>
          <w:sz w:val="24"/>
          <w:szCs w:val="24"/>
        </w:rPr>
      </w:pPr>
      <w:r w:rsidRPr="00385FC8">
        <w:rPr>
          <w:rStyle w:val="nfasissutil"/>
          <w:rFonts w:ascii="Arial" w:hAnsi="Arial" w:cs="Arial"/>
          <w:i w:val="0"/>
          <w:iCs w:val="0"/>
          <w:sz w:val="24"/>
          <w:szCs w:val="24"/>
        </w:rPr>
        <w:t>Para mover el coche, los controles son las teclas “WASD”</w:t>
      </w:r>
    </w:p>
    <w:p w14:paraId="67E1FDF5" w14:textId="77777777" w:rsidR="009B588F" w:rsidRPr="00385FC8" w:rsidRDefault="009B588F" w:rsidP="009B588F">
      <w:pPr>
        <w:pStyle w:val="Prrafodelista"/>
        <w:rPr>
          <w:rStyle w:val="nfasissutil"/>
          <w:rFonts w:ascii="Arial" w:hAnsi="Arial" w:cs="Arial"/>
          <w:i w:val="0"/>
          <w:iCs w:val="0"/>
          <w:sz w:val="24"/>
          <w:szCs w:val="24"/>
        </w:rPr>
      </w:pPr>
    </w:p>
    <w:p w14:paraId="39B9B72F" w14:textId="3884F6EA" w:rsidR="002E72DF" w:rsidRPr="00385FC8" w:rsidRDefault="002E72DF" w:rsidP="00385FC8">
      <w:pPr>
        <w:pStyle w:val="Prrafodelista"/>
        <w:numPr>
          <w:ilvl w:val="0"/>
          <w:numId w:val="6"/>
        </w:numPr>
        <w:rPr>
          <w:rStyle w:val="nfasissutil"/>
          <w:rFonts w:ascii="Arial" w:hAnsi="Arial" w:cs="Arial"/>
          <w:i w:val="0"/>
          <w:iCs w:val="0"/>
          <w:sz w:val="24"/>
          <w:szCs w:val="24"/>
        </w:rPr>
      </w:pPr>
      <w:r w:rsidRPr="00385FC8">
        <w:rPr>
          <w:rStyle w:val="nfasissutil"/>
          <w:rFonts w:ascii="Arial" w:hAnsi="Arial" w:cs="Arial"/>
          <w:i w:val="0"/>
          <w:iCs w:val="0"/>
          <w:sz w:val="24"/>
          <w:szCs w:val="24"/>
        </w:rPr>
        <w:t>El juego termina cuando chocas con otro coche</w:t>
      </w:r>
    </w:p>
    <w:p w14:paraId="3DBB5FD4" w14:textId="5B79535F" w:rsidR="00104410" w:rsidRDefault="00104410">
      <w:pPr>
        <w:rPr>
          <w:rStyle w:val="nfasissutil"/>
          <w:rFonts w:ascii="Arial" w:hAnsi="Arial" w:cs="Arial"/>
          <w:i w:val="0"/>
          <w:iCs w:val="0"/>
          <w:sz w:val="24"/>
          <w:szCs w:val="24"/>
        </w:rPr>
      </w:pPr>
      <w:r>
        <w:rPr>
          <w:rStyle w:val="nfasissutil"/>
          <w:rFonts w:ascii="Arial" w:hAnsi="Arial" w:cs="Arial"/>
          <w:i w:val="0"/>
          <w:iCs w:val="0"/>
          <w:sz w:val="24"/>
          <w:szCs w:val="24"/>
        </w:rPr>
        <w:br w:type="page"/>
      </w:r>
    </w:p>
    <w:p w14:paraId="58804D76" w14:textId="77777777" w:rsidR="00104410" w:rsidRDefault="00104410" w:rsidP="002E72DF">
      <w:pPr>
        <w:rPr>
          <w:rStyle w:val="nfasissutil"/>
          <w:rFonts w:ascii="Arial" w:hAnsi="Arial" w:cs="Arial"/>
          <w:i w:val="0"/>
          <w:iCs w:val="0"/>
          <w:sz w:val="24"/>
          <w:szCs w:val="24"/>
        </w:rPr>
      </w:pPr>
    </w:p>
    <w:p w14:paraId="7DD1CE20" w14:textId="77777777" w:rsidR="009B588F" w:rsidRDefault="002E72DF" w:rsidP="002E72DF">
      <w:pPr>
        <w:rPr>
          <w:rStyle w:val="nfasissutil"/>
          <w:rFonts w:ascii="Arial" w:hAnsi="Arial" w:cs="Arial"/>
          <w:i w:val="0"/>
          <w:iCs w:val="0"/>
          <w:sz w:val="24"/>
          <w:szCs w:val="24"/>
        </w:rPr>
      </w:pPr>
      <w:r>
        <w:rPr>
          <w:rStyle w:val="nfasissutil"/>
          <w:rFonts w:ascii="Arial" w:hAnsi="Arial" w:cs="Arial"/>
          <w:i w:val="0"/>
          <w:iCs w:val="0"/>
          <w:sz w:val="24"/>
          <w:szCs w:val="24"/>
        </w:rPr>
        <w:t>Al terminar la partida, la pantalla final nos mostrará la puntuación</w:t>
      </w:r>
      <w:r w:rsidR="009B588F">
        <w:rPr>
          <w:rStyle w:val="nfasissutil"/>
          <w:rFonts w:ascii="Arial" w:hAnsi="Arial" w:cs="Arial"/>
          <w:i w:val="0"/>
          <w:iCs w:val="0"/>
          <w:sz w:val="24"/>
          <w:szCs w:val="24"/>
        </w:rPr>
        <w:t>.</w:t>
      </w:r>
    </w:p>
    <w:p w14:paraId="442EFC48" w14:textId="4D3AA95C" w:rsidR="009B588F" w:rsidRPr="009B588F" w:rsidRDefault="009B588F" w:rsidP="009B588F">
      <w:pPr>
        <w:pStyle w:val="Prrafodelista"/>
        <w:numPr>
          <w:ilvl w:val="0"/>
          <w:numId w:val="6"/>
        </w:numPr>
        <w:rPr>
          <w:rStyle w:val="nfasissutil"/>
          <w:rFonts w:ascii="Arial" w:hAnsi="Arial" w:cs="Arial"/>
          <w:i w:val="0"/>
          <w:iCs w:val="0"/>
          <w:sz w:val="24"/>
          <w:szCs w:val="24"/>
        </w:rPr>
      </w:pPr>
      <w:r w:rsidRPr="009B588F">
        <w:rPr>
          <w:rStyle w:val="nfasissutil"/>
          <w:rFonts w:ascii="Arial" w:hAnsi="Arial" w:cs="Arial"/>
          <w:i w:val="0"/>
          <w:iCs w:val="0"/>
          <w:sz w:val="24"/>
          <w:szCs w:val="24"/>
        </w:rPr>
        <w:t>S</w:t>
      </w:r>
      <w:r w:rsidR="002E72DF" w:rsidRPr="009B588F">
        <w:rPr>
          <w:rStyle w:val="nfasissutil"/>
          <w:rFonts w:ascii="Arial" w:hAnsi="Arial" w:cs="Arial"/>
          <w:i w:val="0"/>
          <w:iCs w:val="0"/>
          <w:sz w:val="24"/>
          <w:szCs w:val="24"/>
        </w:rPr>
        <w:t xml:space="preserve">i guardamos la </w:t>
      </w:r>
      <w:proofErr w:type="gramStart"/>
      <w:r w:rsidR="002E72DF" w:rsidRPr="009B588F">
        <w:rPr>
          <w:rStyle w:val="nfasissutil"/>
          <w:rFonts w:ascii="Arial" w:hAnsi="Arial" w:cs="Arial"/>
          <w:i w:val="0"/>
          <w:iCs w:val="0"/>
          <w:sz w:val="24"/>
          <w:szCs w:val="24"/>
        </w:rPr>
        <w:t>puntuación</w:t>
      </w:r>
      <w:r w:rsidRPr="009B588F">
        <w:rPr>
          <w:rStyle w:val="nfasissutil"/>
          <w:rFonts w:ascii="Arial" w:hAnsi="Arial" w:cs="Arial"/>
          <w:b/>
          <w:bCs/>
          <w:i w:val="0"/>
          <w:iCs w:val="0"/>
          <w:sz w:val="24"/>
          <w:szCs w:val="24"/>
        </w:rPr>
        <w:t>(</w:t>
      </w:r>
      <w:proofErr w:type="gramEnd"/>
      <w:r w:rsidRPr="009B588F">
        <w:rPr>
          <w:rStyle w:val="nfasissutil"/>
          <w:rFonts w:ascii="Arial" w:hAnsi="Arial" w:cs="Arial"/>
          <w:b/>
          <w:bCs/>
          <w:i w:val="0"/>
          <w:iCs w:val="0"/>
          <w:sz w:val="24"/>
          <w:szCs w:val="24"/>
        </w:rPr>
        <w:t>33)</w:t>
      </w:r>
      <w:r w:rsidR="002E72DF" w:rsidRPr="009B588F">
        <w:rPr>
          <w:rStyle w:val="nfasissutil"/>
          <w:rFonts w:ascii="Arial" w:hAnsi="Arial" w:cs="Arial"/>
          <w:i w:val="0"/>
          <w:iCs w:val="0"/>
          <w:sz w:val="24"/>
          <w:szCs w:val="24"/>
        </w:rPr>
        <w:t>, se guardará la partida y nos redirigirá a la pantalla de ranking</w:t>
      </w:r>
      <w:r w:rsidR="00104410" w:rsidRPr="009B588F">
        <w:rPr>
          <w:rStyle w:val="nfasissutil"/>
          <w:rFonts w:ascii="Arial" w:hAnsi="Arial" w:cs="Arial"/>
          <w:i w:val="0"/>
          <w:iCs w:val="0"/>
          <w:sz w:val="24"/>
          <w:szCs w:val="24"/>
        </w:rPr>
        <w:t>s</w:t>
      </w:r>
      <w:r w:rsidR="00104410" w:rsidRPr="009B588F">
        <w:rPr>
          <w:rStyle w:val="nfasissutil"/>
          <w:rFonts w:ascii="Arial" w:hAnsi="Arial" w:cs="Arial"/>
          <w:b/>
          <w:bCs/>
          <w:i w:val="0"/>
          <w:iCs w:val="0"/>
          <w:sz w:val="24"/>
          <w:szCs w:val="24"/>
        </w:rPr>
        <w:t>(3</w:t>
      </w:r>
      <w:r w:rsidRPr="009B588F">
        <w:rPr>
          <w:rStyle w:val="nfasissutil"/>
          <w:rFonts w:ascii="Arial" w:hAnsi="Arial" w:cs="Arial"/>
          <w:b/>
          <w:bCs/>
          <w:i w:val="0"/>
          <w:iCs w:val="0"/>
          <w:sz w:val="24"/>
          <w:szCs w:val="24"/>
        </w:rPr>
        <w:t>4</w:t>
      </w:r>
      <w:r w:rsidR="00104410" w:rsidRPr="009B588F">
        <w:rPr>
          <w:rStyle w:val="nfasissutil"/>
          <w:rFonts w:ascii="Arial" w:hAnsi="Arial" w:cs="Arial"/>
          <w:b/>
          <w:bCs/>
          <w:i w:val="0"/>
          <w:iCs w:val="0"/>
          <w:sz w:val="24"/>
          <w:szCs w:val="24"/>
        </w:rPr>
        <w:t>)</w:t>
      </w:r>
      <w:r w:rsidRPr="009B588F">
        <w:rPr>
          <w:rStyle w:val="nfasissutil"/>
          <w:rFonts w:ascii="Arial" w:hAnsi="Arial" w:cs="Arial"/>
          <w:i w:val="0"/>
          <w:iCs w:val="0"/>
          <w:sz w:val="24"/>
          <w:szCs w:val="24"/>
        </w:rPr>
        <w:t>.</w:t>
      </w:r>
    </w:p>
    <w:p w14:paraId="71C1CEE4" w14:textId="77777777" w:rsidR="009B588F" w:rsidRDefault="009B588F" w:rsidP="009B588F">
      <w:pPr>
        <w:pStyle w:val="Prrafodelista"/>
        <w:rPr>
          <w:rStyle w:val="nfasissutil"/>
          <w:rFonts w:ascii="Arial" w:hAnsi="Arial" w:cs="Arial"/>
          <w:i w:val="0"/>
          <w:iCs w:val="0"/>
          <w:sz w:val="24"/>
          <w:szCs w:val="24"/>
        </w:rPr>
      </w:pPr>
    </w:p>
    <w:p w14:paraId="0CF0A5E6" w14:textId="2D73A177" w:rsidR="002E72DF" w:rsidRPr="009B588F" w:rsidRDefault="009B588F" w:rsidP="009B588F">
      <w:pPr>
        <w:pStyle w:val="Prrafodelista"/>
        <w:numPr>
          <w:ilvl w:val="0"/>
          <w:numId w:val="6"/>
        </w:numPr>
        <w:rPr>
          <w:rStyle w:val="nfasissutil"/>
          <w:rFonts w:ascii="Arial" w:hAnsi="Arial" w:cs="Arial"/>
          <w:i w:val="0"/>
          <w:iCs w:val="0"/>
          <w:sz w:val="24"/>
          <w:szCs w:val="24"/>
        </w:rPr>
      </w:pPr>
      <w:r w:rsidRPr="009B588F">
        <w:rPr>
          <w:rStyle w:val="nfasissutil"/>
          <w:rFonts w:ascii="Arial" w:hAnsi="Arial" w:cs="Arial"/>
          <w:i w:val="0"/>
          <w:iCs w:val="0"/>
          <w:sz w:val="24"/>
          <w:szCs w:val="24"/>
        </w:rPr>
        <w:t>S</w:t>
      </w:r>
      <w:r w:rsidR="002E72DF" w:rsidRPr="009B588F">
        <w:rPr>
          <w:rStyle w:val="nfasissutil"/>
          <w:rFonts w:ascii="Arial" w:hAnsi="Arial" w:cs="Arial"/>
          <w:i w:val="0"/>
          <w:iCs w:val="0"/>
          <w:sz w:val="24"/>
          <w:szCs w:val="24"/>
        </w:rPr>
        <w:t xml:space="preserve">i </w:t>
      </w:r>
      <w:r w:rsidR="00104410" w:rsidRPr="009B588F">
        <w:rPr>
          <w:rStyle w:val="nfasissutil"/>
          <w:rFonts w:ascii="Arial" w:hAnsi="Arial" w:cs="Arial"/>
          <w:i w:val="0"/>
          <w:iCs w:val="0"/>
          <w:sz w:val="24"/>
          <w:szCs w:val="24"/>
        </w:rPr>
        <w:t xml:space="preserve">elegimos volver a </w:t>
      </w:r>
      <w:proofErr w:type="gramStart"/>
      <w:r w:rsidR="00104410" w:rsidRPr="009B588F">
        <w:rPr>
          <w:rStyle w:val="nfasissutil"/>
          <w:rFonts w:ascii="Arial" w:hAnsi="Arial" w:cs="Arial"/>
          <w:i w:val="0"/>
          <w:iCs w:val="0"/>
          <w:sz w:val="24"/>
          <w:szCs w:val="24"/>
        </w:rPr>
        <w:t>jugar</w:t>
      </w:r>
      <w:r w:rsidRPr="009B588F">
        <w:rPr>
          <w:rStyle w:val="nfasissutil"/>
          <w:rFonts w:ascii="Arial" w:hAnsi="Arial" w:cs="Arial"/>
          <w:b/>
          <w:bCs/>
          <w:i w:val="0"/>
          <w:iCs w:val="0"/>
          <w:sz w:val="24"/>
          <w:szCs w:val="24"/>
        </w:rPr>
        <w:t>(</w:t>
      </w:r>
      <w:proofErr w:type="gramEnd"/>
      <w:r w:rsidRPr="009B588F">
        <w:rPr>
          <w:rStyle w:val="nfasissutil"/>
          <w:rFonts w:ascii="Arial" w:hAnsi="Arial" w:cs="Arial"/>
          <w:b/>
          <w:bCs/>
          <w:i w:val="0"/>
          <w:iCs w:val="0"/>
          <w:sz w:val="24"/>
          <w:szCs w:val="24"/>
        </w:rPr>
        <w:t>35)</w:t>
      </w:r>
      <w:r w:rsidR="00104410" w:rsidRPr="009B588F">
        <w:rPr>
          <w:rStyle w:val="nfasissutil"/>
          <w:rFonts w:ascii="Arial" w:hAnsi="Arial" w:cs="Arial"/>
          <w:i w:val="0"/>
          <w:iCs w:val="0"/>
          <w:sz w:val="24"/>
          <w:szCs w:val="24"/>
        </w:rPr>
        <w:t>,</w:t>
      </w:r>
      <w:r w:rsidR="002E72DF" w:rsidRPr="009B588F">
        <w:rPr>
          <w:rStyle w:val="nfasissutil"/>
          <w:rFonts w:ascii="Arial" w:hAnsi="Arial" w:cs="Arial"/>
          <w:i w:val="0"/>
          <w:iCs w:val="0"/>
          <w:sz w:val="24"/>
          <w:szCs w:val="24"/>
        </w:rPr>
        <w:t xml:space="preserve"> se recargará la pagina y volverá a comenzar el juego.</w:t>
      </w:r>
    </w:p>
    <w:p w14:paraId="50F62E16" w14:textId="4138F464" w:rsidR="00104410" w:rsidRDefault="009B588F" w:rsidP="002E72DF">
      <w:pPr>
        <w:rPr>
          <w:rStyle w:val="nfasissutil"/>
          <w:rFonts w:ascii="Arial" w:hAnsi="Arial" w:cs="Arial"/>
          <w:i w:val="0"/>
          <w:iCs w:val="0"/>
          <w:sz w:val="24"/>
          <w:szCs w:val="24"/>
        </w:rPr>
      </w:pPr>
      <w:r>
        <w:rPr>
          <w:rFonts w:ascii="Arial" w:hAnsi="Arial" w:cs="Arial"/>
          <w:noProof/>
          <w:sz w:val="24"/>
          <w:szCs w:val="24"/>
        </w:rPr>
        <mc:AlternateContent>
          <mc:Choice Requires="wps">
            <w:drawing>
              <wp:anchor distT="0" distB="0" distL="114300" distR="114300" simplePos="0" relativeHeight="251765248" behindDoc="0" locked="0" layoutInCell="1" allowOverlap="1" wp14:anchorId="41047AEB" wp14:editId="7D1966F6">
                <wp:simplePos x="0" y="0"/>
                <wp:positionH relativeFrom="column">
                  <wp:posOffset>3257502</wp:posOffset>
                </wp:positionH>
                <wp:positionV relativeFrom="paragraph">
                  <wp:posOffset>262746</wp:posOffset>
                </wp:positionV>
                <wp:extent cx="327804" cy="752116"/>
                <wp:effectExtent l="0" t="0" r="53340" b="48260"/>
                <wp:wrapNone/>
                <wp:docPr id="292" name="Conector recto de flecha 292"/>
                <wp:cNvGraphicFramePr/>
                <a:graphic xmlns:a="http://schemas.openxmlformats.org/drawingml/2006/main">
                  <a:graphicData uri="http://schemas.microsoft.com/office/word/2010/wordprocessingShape">
                    <wps:wsp>
                      <wps:cNvCnPr/>
                      <wps:spPr>
                        <a:xfrm>
                          <a:off x="0" y="0"/>
                          <a:ext cx="327804" cy="7521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3378E5" id="Conector recto de flecha 292" o:spid="_x0000_s1026" type="#_x0000_t32" style="position:absolute;margin-left:256.5pt;margin-top:20.7pt;width:25.8pt;height:59.2pt;z-index:251765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" strokecolor="black [3200]" strokeweight=".5pt">
                <v:stroke endarrow="block" joinstyle="miter"/>
              </v:shape>
            </w:pict>
          </mc:Fallback>
        </mc:AlternateContent>
      </w:r>
      <w:ins w:id="849" w:author="danicasinos6@gmail.com" w:date="2022-06-01T18:06:00Z">
        <w:r>
          <w:rPr>
            <w:rFonts w:ascii="Arial" w:hAnsi="Arial" w:cs="Arial"/>
            <w:noProof/>
            <w:sz w:val="24"/>
            <w:szCs w:val="24"/>
          </w:rPr>
          <mc:AlternateContent>
            <mc:Choice Requires="wps">
              <w:drawing>
                <wp:anchor distT="45720" distB="45720" distL="114300" distR="114300" simplePos="0" relativeHeight="251762176" behindDoc="0" locked="0" layoutInCell="1" allowOverlap="1" wp14:anchorId="0390908A" wp14:editId="1DB4368F">
                  <wp:simplePos x="0" y="0"/>
                  <wp:positionH relativeFrom="margin">
                    <wp:posOffset>3065145</wp:posOffset>
                  </wp:positionH>
                  <wp:positionV relativeFrom="margin">
                    <wp:posOffset>1802130</wp:posOffset>
                  </wp:positionV>
                  <wp:extent cx="340995" cy="251460"/>
                  <wp:effectExtent l="12700" t="5715" r="8255" b="9525"/>
                  <wp:wrapNone/>
                  <wp:docPr id="2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51460"/>
                          </a:xfrm>
                          <a:prstGeom prst="rect">
                            <a:avLst/>
                          </a:prstGeom>
                          <a:solidFill>
                            <a:srgbClr val="FFFFFF"/>
                          </a:solidFill>
                          <a:ln w="9525">
                            <a:solidFill>
                              <a:srgbClr val="000000"/>
                            </a:solidFill>
                            <a:miter lim="800000"/>
                            <a:headEnd/>
                            <a:tailEnd/>
                          </a:ln>
                        </wps:spPr>
                        <wps:txbx>
                          <w:txbxContent>
                            <w:p w14:paraId="14A8107A" w14:textId="0BFEBE06" w:rsidR="009B588F" w:rsidRDefault="009B588F" w:rsidP="009B588F">
                              <w:pPr>
                                <w:rPr>
                                  <w:ins w:id="850" w:author="danicasinos6@gmail.com" w:date="2022-06-01T18:06:00Z"/>
                                </w:rPr>
                              </w:pPr>
                              <w:r>
                                <w:t>34</w:t>
                              </w:r>
                            </w:p>
                            <w:p w14:paraId="0E8CE5B9" w14:textId="77777777" w:rsidR="009B588F" w:rsidRDefault="009B588F" w:rsidP="009B588F">
                              <w:pPr>
                                <w:rPr>
                                  <w:ins w:id="851" w:author="danicasinos6@gmail.com" w:date="2022-06-01T17:57:00Z"/>
                                </w:rPr>
                              </w:pPr>
                            </w:p>
                            <w:p w14:paraId="4E55B609" w14:textId="77777777" w:rsidR="009B588F" w:rsidRDefault="009B588F" w:rsidP="009B588F">
                              <w:pPr>
                                <w:rPr>
                                  <w:ins w:id="852" w:author="danicasinos6@gmail.com" w:date="2022-06-01T17:42:00Z"/>
                                </w:rPr>
                              </w:pPr>
                              <w:ins w:id="853" w:author="danicasinos6@gmail.com" w:date="2022-06-01T17:56:00Z">
                                <w:r w:rsidRPr="00476AE7">
                                  <w:rPr>
                                    <w:noProof/>
                                  </w:rPr>
                                  <w:drawing>
                                    <wp:inline distT="0" distB="0" distL="0" distR="0" wp14:anchorId="1C28D9EB" wp14:editId="663CDE7E">
                                      <wp:extent cx="148590" cy="128270"/>
                                      <wp:effectExtent l="0" t="0" r="0" b="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49354A37" w14:textId="77777777" w:rsidR="009B588F" w:rsidRDefault="009B588F" w:rsidP="009B588F">
                              <w:ins w:id="854"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390908A" id="_x0000_s1058" type="#_x0000_t202" style="position:absolute;left:0;text-align:left;margin-left:241.35pt;margin-top:141.9pt;width:26.85pt;height:19.8pt;z-index:25176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">
                  <v:textbox>
                    <w:txbxContent>
                      <w:p w14:paraId="14A8107A" w14:textId="0BFEBE06" w:rsidR="009B588F" w:rsidRDefault="009B588F" w:rsidP="009B588F">
                        <w:pPr>
                          <w:rPr>
                            <w:ins w:id="855" w:author="danicasinos6@gmail.com" w:date="2022-06-01T18:06:00Z"/>
                          </w:rPr>
                        </w:pPr>
                        <w:r>
                          <w:t>34</w:t>
                        </w:r>
                      </w:p>
                      <w:p w14:paraId="0E8CE5B9" w14:textId="77777777" w:rsidR="009B588F" w:rsidRDefault="009B588F" w:rsidP="009B588F">
                        <w:pPr>
                          <w:rPr>
                            <w:ins w:id="856" w:author="danicasinos6@gmail.com" w:date="2022-06-01T17:57:00Z"/>
                          </w:rPr>
                        </w:pPr>
                      </w:p>
                      <w:p w14:paraId="4E55B609" w14:textId="77777777" w:rsidR="009B588F" w:rsidRDefault="009B588F" w:rsidP="009B588F">
                        <w:pPr>
                          <w:rPr>
                            <w:ins w:id="857" w:author="danicasinos6@gmail.com" w:date="2022-06-01T17:42:00Z"/>
                          </w:rPr>
                        </w:pPr>
                        <w:ins w:id="858" w:author="danicasinos6@gmail.com" w:date="2022-06-01T17:56:00Z">
                          <w:r w:rsidRPr="00476AE7">
                            <w:rPr>
                              <w:noProof/>
                            </w:rPr>
                            <w:drawing>
                              <wp:inline distT="0" distB="0" distL="0" distR="0" wp14:anchorId="1C28D9EB" wp14:editId="663CDE7E">
                                <wp:extent cx="148590" cy="128270"/>
                                <wp:effectExtent l="0" t="0" r="0" b="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49354A37" w14:textId="77777777" w:rsidR="009B588F" w:rsidRDefault="009B588F" w:rsidP="009B588F">
                        <w:ins w:id="859" w:author="danicasinos6@gmail.com" w:date="2022-06-01T17:42:00Z">
                          <w:r>
                            <w:t>9</w:t>
                          </w:r>
                        </w:ins>
                      </w:p>
                    </w:txbxContent>
                  </v:textbox>
                  <w10:wrap anchorx="margin" anchory="margin"/>
                </v:shape>
              </w:pict>
            </mc:Fallback>
          </mc:AlternateContent>
        </w:r>
      </w:ins>
    </w:p>
    <w:p w14:paraId="0E0B0F8E" w14:textId="05F49678" w:rsidR="002E72DF" w:rsidRDefault="009B588F" w:rsidP="002E72DF">
      <w:pPr>
        <w:jc w:val="center"/>
        <w:rPr>
          <w:rStyle w:val="nfasissutil"/>
          <w:rFonts w:ascii="Arial" w:hAnsi="Arial" w:cs="Arial"/>
          <w:i w:val="0"/>
          <w:iCs w:val="0"/>
          <w:sz w:val="24"/>
          <w:szCs w:val="24"/>
        </w:rPr>
      </w:pPr>
      <w:r>
        <w:rPr>
          <w:rFonts w:ascii="Arial" w:hAnsi="Arial" w:cs="Arial"/>
          <w:noProof/>
          <w:sz w:val="24"/>
          <w:szCs w:val="24"/>
        </w:rPr>
        <mc:AlternateContent>
          <mc:Choice Requires="wps">
            <w:drawing>
              <wp:anchor distT="0" distB="0" distL="114300" distR="114300" simplePos="0" relativeHeight="251764224" behindDoc="0" locked="0" layoutInCell="1" allowOverlap="1" wp14:anchorId="133D2043" wp14:editId="199BA3E1">
                <wp:simplePos x="0" y="0"/>
                <wp:positionH relativeFrom="column">
                  <wp:posOffset>-266137</wp:posOffset>
                </wp:positionH>
                <wp:positionV relativeFrom="paragraph">
                  <wp:posOffset>1419812</wp:posOffset>
                </wp:positionV>
                <wp:extent cx="1211760" cy="120770"/>
                <wp:effectExtent l="0" t="57150" r="26670" b="31750"/>
                <wp:wrapNone/>
                <wp:docPr id="291" name="Conector recto de flecha 291"/>
                <wp:cNvGraphicFramePr/>
                <a:graphic xmlns:a="http://schemas.openxmlformats.org/drawingml/2006/main">
                  <a:graphicData uri="http://schemas.microsoft.com/office/word/2010/wordprocessingShape">
                    <wps:wsp>
                      <wps:cNvCnPr/>
                      <wps:spPr>
                        <a:xfrm flipV="1">
                          <a:off x="0" y="0"/>
                          <a:ext cx="1211760" cy="120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61F408" id="Conector recto de flecha 291" o:spid="_x0000_s1026" type="#_x0000_t32" style="position:absolute;margin-left:-20.95pt;margin-top:111.8pt;width:95.4pt;height:9.5pt;flip:y;z-index:25176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" strokecolor="black [3200]"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763200" behindDoc="0" locked="0" layoutInCell="1" allowOverlap="1" wp14:anchorId="67F91EBE" wp14:editId="736BD264">
                <wp:simplePos x="0" y="0"/>
                <wp:positionH relativeFrom="column">
                  <wp:posOffset>-253437</wp:posOffset>
                </wp:positionH>
                <wp:positionV relativeFrom="paragraph">
                  <wp:posOffset>1022997</wp:posOffset>
                </wp:positionV>
                <wp:extent cx="1293950" cy="258792"/>
                <wp:effectExtent l="0" t="0" r="78105" b="84455"/>
                <wp:wrapNone/>
                <wp:docPr id="290" name="Conector recto de flecha 290"/>
                <wp:cNvGraphicFramePr/>
                <a:graphic xmlns:a="http://schemas.openxmlformats.org/drawingml/2006/main">
                  <a:graphicData uri="http://schemas.microsoft.com/office/word/2010/wordprocessingShape">
                    <wps:wsp>
                      <wps:cNvCnPr/>
                      <wps:spPr>
                        <a:xfrm>
                          <a:off x="0" y="0"/>
                          <a:ext cx="1293950" cy="2587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5C6FD0" id="Conector recto de flecha 290" o:spid="_x0000_s1026" type="#_x0000_t32" style="position:absolute;margin-left:-19.95pt;margin-top:80.55pt;width:101.9pt;height:20.4pt;z-index:25176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" strokecolor="black [3200]" strokeweight=".5pt">
                <v:stroke endarrow="block" joinstyle="miter"/>
              </v:shape>
            </w:pict>
          </mc:Fallback>
        </mc:AlternateContent>
      </w:r>
      <w:ins w:id="860" w:author="danicasinos6@gmail.com" w:date="2022-06-01T18:06:00Z">
        <w:r>
          <w:rPr>
            <w:rFonts w:ascii="Arial" w:hAnsi="Arial" w:cs="Arial"/>
            <w:noProof/>
            <w:sz w:val="24"/>
            <w:szCs w:val="24"/>
          </w:rPr>
          <mc:AlternateContent>
            <mc:Choice Requires="wps">
              <w:drawing>
                <wp:anchor distT="45720" distB="45720" distL="114300" distR="114300" simplePos="0" relativeHeight="251758080" behindDoc="0" locked="0" layoutInCell="1" allowOverlap="1" wp14:anchorId="31FE41F5" wp14:editId="32581888">
                  <wp:simplePos x="0" y="0"/>
                  <wp:positionH relativeFrom="margin">
                    <wp:posOffset>-603849</wp:posOffset>
                  </wp:positionH>
                  <wp:positionV relativeFrom="margin">
                    <wp:posOffset>3542174</wp:posOffset>
                  </wp:positionV>
                  <wp:extent cx="340995" cy="251460"/>
                  <wp:effectExtent l="0" t="0" r="20955" b="15240"/>
                  <wp:wrapNone/>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51460"/>
                          </a:xfrm>
                          <a:prstGeom prst="rect">
                            <a:avLst/>
                          </a:prstGeom>
                          <a:solidFill>
                            <a:srgbClr val="FFFFFF"/>
                          </a:solidFill>
                          <a:ln w="9525">
                            <a:solidFill>
                              <a:srgbClr val="000000"/>
                            </a:solidFill>
                            <a:miter lim="800000"/>
                            <a:headEnd/>
                            <a:tailEnd/>
                          </a:ln>
                        </wps:spPr>
                        <wps:txbx>
                          <w:txbxContent>
                            <w:p w14:paraId="5497860A" w14:textId="3B30753D" w:rsidR="009B588F" w:rsidRDefault="009B588F" w:rsidP="009B588F">
                              <w:pPr>
                                <w:rPr>
                                  <w:ins w:id="861" w:author="danicasinos6@gmail.com" w:date="2022-06-01T18:06:00Z"/>
                                </w:rPr>
                              </w:pPr>
                              <w:r>
                                <w:t>33</w:t>
                              </w:r>
                            </w:p>
                            <w:p w14:paraId="53FE1F39" w14:textId="77777777" w:rsidR="009B588F" w:rsidRDefault="009B588F" w:rsidP="009B588F">
                              <w:pPr>
                                <w:rPr>
                                  <w:ins w:id="862" w:author="danicasinos6@gmail.com" w:date="2022-06-01T17:57:00Z"/>
                                </w:rPr>
                              </w:pPr>
                            </w:p>
                            <w:p w14:paraId="5700B5A2" w14:textId="77777777" w:rsidR="009B588F" w:rsidRDefault="009B588F" w:rsidP="009B588F">
                              <w:pPr>
                                <w:rPr>
                                  <w:ins w:id="863" w:author="danicasinos6@gmail.com" w:date="2022-06-01T17:42:00Z"/>
                                </w:rPr>
                              </w:pPr>
                              <w:ins w:id="864" w:author="danicasinos6@gmail.com" w:date="2022-06-01T17:56:00Z">
                                <w:r w:rsidRPr="00476AE7">
                                  <w:rPr>
                                    <w:noProof/>
                                  </w:rPr>
                                  <w:drawing>
                                    <wp:inline distT="0" distB="0" distL="0" distR="0" wp14:anchorId="2084C775" wp14:editId="20E4955E">
                                      <wp:extent cx="148590" cy="128270"/>
                                      <wp:effectExtent l="0" t="0" r="0"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5144DF38" w14:textId="77777777" w:rsidR="009B588F" w:rsidRDefault="009B588F" w:rsidP="009B588F">
                              <w:ins w:id="865"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FE41F5" id="_x0000_s1059" type="#_x0000_t202" style="position:absolute;left:0;text-align:left;margin-left:-47.55pt;margin-top:278.9pt;width:26.85pt;height:19.8pt;z-index:251758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">
                  <v:textbox>
                    <w:txbxContent>
                      <w:p w14:paraId="5497860A" w14:textId="3B30753D" w:rsidR="009B588F" w:rsidRDefault="009B588F" w:rsidP="009B588F">
                        <w:pPr>
                          <w:rPr>
                            <w:ins w:id="866" w:author="danicasinos6@gmail.com" w:date="2022-06-01T18:06:00Z"/>
                          </w:rPr>
                        </w:pPr>
                        <w:r>
                          <w:t>33</w:t>
                        </w:r>
                      </w:p>
                      <w:p w14:paraId="53FE1F39" w14:textId="77777777" w:rsidR="009B588F" w:rsidRDefault="009B588F" w:rsidP="009B588F">
                        <w:pPr>
                          <w:rPr>
                            <w:ins w:id="867" w:author="danicasinos6@gmail.com" w:date="2022-06-01T17:57:00Z"/>
                          </w:rPr>
                        </w:pPr>
                      </w:p>
                      <w:p w14:paraId="5700B5A2" w14:textId="77777777" w:rsidR="009B588F" w:rsidRDefault="009B588F" w:rsidP="009B588F">
                        <w:pPr>
                          <w:rPr>
                            <w:ins w:id="868" w:author="danicasinos6@gmail.com" w:date="2022-06-01T17:42:00Z"/>
                          </w:rPr>
                        </w:pPr>
                        <w:ins w:id="869" w:author="danicasinos6@gmail.com" w:date="2022-06-01T17:56:00Z">
                          <w:r w:rsidRPr="00476AE7">
                            <w:rPr>
                              <w:noProof/>
                            </w:rPr>
                            <w:drawing>
                              <wp:inline distT="0" distB="0" distL="0" distR="0" wp14:anchorId="2084C775" wp14:editId="20E4955E">
                                <wp:extent cx="148590" cy="128270"/>
                                <wp:effectExtent l="0" t="0" r="0"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5144DF38" w14:textId="77777777" w:rsidR="009B588F" w:rsidRDefault="009B588F" w:rsidP="009B588F">
                        <w:ins w:id="870" w:author="danicasinos6@gmail.com" w:date="2022-06-01T17:42:00Z">
                          <w:r>
                            <w:t>9</w:t>
                          </w:r>
                        </w:ins>
                      </w:p>
                    </w:txbxContent>
                  </v:textbox>
                  <w10:wrap anchorx="margin" anchory="margin"/>
                </v:shape>
              </w:pict>
            </mc:Fallback>
          </mc:AlternateContent>
        </w:r>
        <w:r>
          <w:rPr>
            <w:rFonts w:ascii="Arial" w:hAnsi="Arial" w:cs="Arial"/>
            <w:noProof/>
            <w:sz w:val="24"/>
            <w:szCs w:val="24"/>
          </w:rPr>
          <mc:AlternateContent>
            <mc:Choice Requires="wps">
              <w:drawing>
                <wp:anchor distT="45720" distB="45720" distL="114300" distR="114300" simplePos="0" relativeHeight="251760128" behindDoc="0" locked="0" layoutInCell="1" allowOverlap="1" wp14:anchorId="54D4743F" wp14:editId="37FD977C">
                  <wp:simplePos x="0" y="0"/>
                  <wp:positionH relativeFrom="margin">
                    <wp:posOffset>-597463</wp:posOffset>
                  </wp:positionH>
                  <wp:positionV relativeFrom="margin">
                    <wp:posOffset>3042141</wp:posOffset>
                  </wp:positionV>
                  <wp:extent cx="340995" cy="251460"/>
                  <wp:effectExtent l="12700" t="5715" r="8255" b="9525"/>
                  <wp:wrapNone/>
                  <wp:docPr id="2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51460"/>
                          </a:xfrm>
                          <a:prstGeom prst="rect">
                            <a:avLst/>
                          </a:prstGeom>
                          <a:solidFill>
                            <a:srgbClr val="FFFFFF"/>
                          </a:solidFill>
                          <a:ln w="9525">
                            <a:solidFill>
                              <a:srgbClr val="000000"/>
                            </a:solidFill>
                            <a:miter lim="800000"/>
                            <a:headEnd/>
                            <a:tailEnd/>
                          </a:ln>
                        </wps:spPr>
                        <wps:txbx>
                          <w:txbxContent>
                            <w:p w14:paraId="564F456D" w14:textId="67B159D3" w:rsidR="009B588F" w:rsidRDefault="009B588F" w:rsidP="009B588F">
                              <w:pPr>
                                <w:rPr>
                                  <w:ins w:id="871" w:author="danicasinos6@gmail.com" w:date="2022-06-01T18:06:00Z"/>
                                </w:rPr>
                              </w:pPr>
                              <w:r>
                                <w:t>35</w:t>
                              </w:r>
                            </w:p>
                            <w:p w14:paraId="3A273A98" w14:textId="77777777" w:rsidR="009B588F" w:rsidRDefault="009B588F" w:rsidP="009B588F">
                              <w:pPr>
                                <w:rPr>
                                  <w:ins w:id="872" w:author="danicasinos6@gmail.com" w:date="2022-06-01T17:57:00Z"/>
                                </w:rPr>
                              </w:pPr>
                            </w:p>
                            <w:p w14:paraId="0DFFB2D6" w14:textId="77777777" w:rsidR="009B588F" w:rsidRDefault="009B588F" w:rsidP="009B588F">
                              <w:pPr>
                                <w:rPr>
                                  <w:ins w:id="873" w:author="danicasinos6@gmail.com" w:date="2022-06-01T17:42:00Z"/>
                                </w:rPr>
                              </w:pPr>
                              <w:ins w:id="874" w:author="danicasinos6@gmail.com" w:date="2022-06-01T17:56:00Z">
                                <w:r w:rsidRPr="00476AE7">
                                  <w:rPr>
                                    <w:noProof/>
                                  </w:rPr>
                                  <w:drawing>
                                    <wp:inline distT="0" distB="0" distL="0" distR="0" wp14:anchorId="1F87824A" wp14:editId="2C9E00D7">
                                      <wp:extent cx="148590" cy="128270"/>
                                      <wp:effectExtent l="0" t="0" r="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257C7883" w14:textId="77777777" w:rsidR="009B588F" w:rsidRDefault="009B588F" w:rsidP="009B588F">
                              <w:ins w:id="875" w:author="danicasinos6@gmail.com" w:date="2022-06-01T17:42:00Z">
                                <w:r>
                                  <w:t>9</w:t>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D4743F" id="_x0000_s1060" type="#_x0000_t202" style="position:absolute;left:0;text-align:left;margin-left:-47.05pt;margin-top:239.55pt;width:26.85pt;height:19.8pt;z-index:25176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">
                  <v:textbox>
                    <w:txbxContent>
                      <w:p w14:paraId="564F456D" w14:textId="67B159D3" w:rsidR="009B588F" w:rsidRDefault="009B588F" w:rsidP="009B588F">
                        <w:pPr>
                          <w:rPr>
                            <w:ins w:id="876" w:author="danicasinos6@gmail.com" w:date="2022-06-01T18:06:00Z"/>
                          </w:rPr>
                        </w:pPr>
                        <w:r>
                          <w:t>35</w:t>
                        </w:r>
                      </w:p>
                      <w:p w14:paraId="3A273A98" w14:textId="77777777" w:rsidR="009B588F" w:rsidRDefault="009B588F" w:rsidP="009B588F">
                        <w:pPr>
                          <w:rPr>
                            <w:ins w:id="877" w:author="danicasinos6@gmail.com" w:date="2022-06-01T17:57:00Z"/>
                          </w:rPr>
                        </w:pPr>
                      </w:p>
                      <w:p w14:paraId="0DFFB2D6" w14:textId="77777777" w:rsidR="009B588F" w:rsidRDefault="009B588F" w:rsidP="009B588F">
                        <w:pPr>
                          <w:rPr>
                            <w:ins w:id="878" w:author="danicasinos6@gmail.com" w:date="2022-06-01T17:42:00Z"/>
                          </w:rPr>
                        </w:pPr>
                        <w:ins w:id="879" w:author="danicasinos6@gmail.com" w:date="2022-06-01T17:56:00Z">
                          <w:r w:rsidRPr="00476AE7">
                            <w:rPr>
                              <w:noProof/>
                            </w:rPr>
                            <w:drawing>
                              <wp:inline distT="0" distB="0" distL="0" distR="0" wp14:anchorId="1F87824A" wp14:editId="2C9E00D7">
                                <wp:extent cx="148590" cy="128270"/>
                                <wp:effectExtent l="0" t="0" r="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 cy="128270"/>
                                        </a:xfrm>
                                        <a:prstGeom prst="rect">
                                          <a:avLst/>
                                        </a:prstGeom>
                                        <a:noFill/>
                                        <a:ln>
                                          <a:noFill/>
                                        </a:ln>
                                      </pic:spPr>
                                    </pic:pic>
                                  </a:graphicData>
                                </a:graphic>
                              </wp:inline>
                            </w:drawing>
                          </w:r>
                        </w:ins>
                      </w:p>
                      <w:p w14:paraId="257C7883" w14:textId="77777777" w:rsidR="009B588F" w:rsidRDefault="009B588F" w:rsidP="009B588F">
                        <w:ins w:id="880" w:author="danicasinos6@gmail.com" w:date="2022-06-01T17:42:00Z">
                          <w:r>
                            <w:t>9</w:t>
                          </w:r>
                        </w:ins>
                      </w:p>
                    </w:txbxContent>
                  </v:textbox>
                  <w10:wrap anchorx="margin" anchory="margin"/>
                </v:shape>
              </w:pict>
            </mc:Fallback>
          </mc:AlternateContent>
        </w:r>
      </w:ins>
      <w:ins w:id="881" w:author="danicasinos6@gmail.com" w:date="2022-06-01T14:14:00Z">
        <w:r w:rsidR="002E72DF">
          <w:rPr>
            <w:noProof/>
          </w:rPr>
          <w:drawing>
            <wp:inline distT="0" distB="0" distL="0" distR="0" wp14:anchorId="72084293" wp14:editId="57D556F8">
              <wp:extent cx="2368530" cy="228600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01689" cy="2318003"/>
                      </a:xfrm>
                      <a:prstGeom prst="rect">
                        <a:avLst/>
                      </a:prstGeom>
                    </pic:spPr>
                  </pic:pic>
                </a:graphicData>
              </a:graphic>
            </wp:inline>
          </w:drawing>
        </w:r>
      </w:ins>
      <w:r w:rsidR="002E72DF">
        <w:rPr>
          <w:rStyle w:val="nfasissutil"/>
          <w:rFonts w:ascii="Arial" w:hAnsi="Arial" w:cs="Arial"/>
          <w:i w:val="0"/>
          <w:iCs w:val="0"/>
          <w:sz w:val="24"/>
          <w:szCs w:val="24"/>
        </w:rPr>
        <w:t xml:space="preserve">       </w:t>
      </w:r>
      <w:r w:rsidR="002E72DF">
        <w:rPr>
          <w:noProof/>
        </w:rPr>
        <w:drawing>
          <wp:inline distT="0" distB="0" distL="0" distR="0" wp14:anchorId="734D1A7C" wp14:editId="33805D6A">
            <wp:extent cx="3061635" cy="2277374"/>
            <wp:effectExtent l="0" t="0" r="5715" b="88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66955" cy="2281331"/>
                    </a:xfrm>
                    <a:prstGeom prst="rect">
                      <a:avLst/>
                    </a:prstGeom>
                  </pic:spPr>
                </pic:pic>
              </a:graphicData>
            </a:graphic>
          </wp:inline>
        </w:drawing>
      </w:r>
    </w:p>
    <w:p w14:paraId="018D91B9" w14:textId="1D85819F" w:rsidR="002E72DF" w:rsidRDefault="00A7563D" w:rsidP="002E72DF">
      <w:pPr>
        <w:ind w:left="1260"/>
        <w:jc w:val="left"/>
        <w:rPr>
          <w:rStyle w:val="nfasissutil"/>
        </w:rPr>
      </w:pPr>
      <w:r>
        <w:rPr>
          <w:rStyle w:val="nfasissutil"/>
        </w:rPr>
        <w:t>35</w:t>
      </w:r>
      <w:r w:rsidR="004D2F3B">
        <w:rPr>
          <w:rStyle w:val="nfasissutil"/>
        </w:rPr>
        <w:t xml:space="preserve">. </w:t>
      </w:r>
      <w:r w:rsidR="002E72DF">
        <w:rPr>
          <w:rStyle w:val="nfasissutil"/>
        </w:rPr>
        <w:t>Fin de partida</w:t>
      </w:r>
      <w:r w:rsidR="002E72DF">
        <w:rPr>
          <w:rStyle w:val="nfasissutil"/>
        </w:rPr>
        <w:tab/>
      </w:r>
      <w:r w:rsidR="002E72DF">
        <w:rPr>
          <w:rStyle w:val="nfasissutil"/>
        </w:rPr>
        <w:tab/>
      </w:r>
      <w:r w:rsidR="002E72DF">
        <w:rPr>
          <w:rStyle w:val="nfasissutil"/>
        </w:rPr>
        <w:tab/>
      </w:r>
      <w:r w:rsidR="002E72DF">
        <w:rPr>
          <w:rStyle w:val="nfasissutil"/>
        </w:rPr>
        <w:tab/>
      </w:r>
      <w:r w:rsidR="002E72DF">
        <w:rPr>
          <w:rStyle w:val="nfasissutil"/>
        </w:rPr>
        <w:tab/>
      </w:r>
      <w:r w:rsidR="002E72DF">
        <w:rPr>
          <w:rStyle w:val="nfasissutil"/>
        </w:rPr>
        <w:tab/>
      </w:r>
      <w:r w:rsidR="002E72DF">
        <w:rPr>
          <w:rStyle w:val="nfasissutil"/>
        </w:rPr>
        <w:tab/>
      </w:r>
      <w:r w:rsidR="002E72DF">
        <w:rPr>
          <w:rStyle w:val="nfasissutil"/>
        </w:rPr>
        <w:tab/>
      </w:r>
      <w:r w:rsidR="002E72DF">
        <w:rPr>
          <w:rStyle w:val="nfasissutil"/>
        </w:rPr>
        <w:tab/>
      </w:r>
      <w:r>
        <w:rPr>
          <w:rStyle w:val="nfasissutil"/>
        </w:rPr>
        <w:t>36</w:t>
      </w:r>
      <w:r w:rsidR="004D2F3B">
        <w:rPr>
          <w:rStyle w:val="nfasissutil"/>
        </w:rPr>
        <w:t xml:space="preserve">. </w:t>
      </w:r>
      <w:r w:rsidR="002E72DF">
        <w:rPr>
          <w:rStyle w:val="nfasissutil"/>
        </w:rPr>
        <w:t>Rankings</w:t>
      </w:r>
    </w:p>
    <w:p w14:paraId="2AF37A92" w14:textId="6AFDEA9C" w:rsidR="009B588F" w:rsidRDefault="009B588F" w:rsidP="00624BFE">
      <w:pPr>
        <w:rPr>
          <w:rStyle w:val="nfasissutil"/>
        </w:rPr>
      </w:pPr>
      <w:r>
        <w:rPr>
          <w:rStyle w:val="nfasissutil"/>
        </w:rPr>
        <w:br w:type="page"/>
      </w:r>
    </w:p>
    <w:p w14:paraId="4353EF04" w14:textId="77777777" w:rsidR="00624BFE" w:rsidRDefault="00624BFE" w:rsidP="00624BFE">
      <w:pPr>
        <w:rPr>
          <w:rFonts w:ascii="Arial" w:hAnsi="Arial" w:cs="Arial"/>
          <w:color w:val="FFFFFF" w:themeColor="background1"/>
          <w:sz w:val="44"/>
          <w:szCs w:val="44"/>
        </w:rPr>
      </w:pPr>
    </w:p>
    <w:p w14:paraId="7D222767" w14:textId="18B078E3" w:rsidR="00624BFE" w:rsidRPr="00F56089" w:rsidRDefault="00624BFE" w:rsidP="00521CBE">
      <w:pPr>
        <w:pStyle w:val="Prrafodelista"/>
        <w:numPr>
          <w:ilvl w:val="0"/>
          <w:numId w:val="26"/>
        </w:numPr>
        <w:shd w:val="clear" w:color="auto" w:fill="ED7D31" w:themeFill="accent2"/>
        <w:jc w:val="center"/>
        <w:rPr>
          <w:ins w:id="882" w:author="danicasinos6@gmail.com" w:date="2022-06-01T13:08:00Z"/>
          <w:rFonts w:ascii="Arial" w:hAnsi="Arial" w:cs="Arial"/>
          <w:color w:val="FFFFFF" w:themeColor="background1"/>
          <w:sz w:val="44"/>
          <w:szCs w:val="44"/>
        </w:rPr>
      </w:pPr>
      <w:r w:rsidRPr="00F56089">
        <w:rPr>
          <w:rFonts w:ascii="Arial" w:hAnsi="Arial" w:cs="Arial"/>
          <w:color w:val="FFFFFF" w:themeColor="background1"/>
          <w:sz w:val="44"/>
          <w:szCs w:val="44"/>
        </w:rPr>
        <w:t>BIBLIOGRAFÍA</w:t>
      </w:r>
    </w:p>
    <w:p w14:paraId="32E241C8" w14:textId="77777777" w:rsidR="00624BFE" w:rsidRPr="00805972" w:rsidRDefault="00624BFE" w:rsidP="00624BFE">
      <w:pPr>
        <w:pStyle w:val="Prrafodelista"/>
        <w:shd w:val="clear" w:color="auto" w:fill="FFFFFF" w:themeFill="background1"/>
        <w:rPr>
          <w:ins w:id="883" w:author="danicasinos6@gmail.com" w:date="2022-06-01T17:19:00Z"/>
          <w:rFonts w:ascii="Arial" w:hAnsi="Arial" w:cs="Arial"/>
          <w:sz w:val="24"/>
          <w:szCs w:val="24"/>
        </w:rPr>
      </w:pPr>
    </w:p>
    <w:p w14:paraId="2D0275F1" w14:textId="5D104719" w:rsidR="00624BFE" w:rsidRPr="00771DDB" w:rsidRDefault="00624BFE" w:rsidP="00521CBE">
      <w:pPr>
        <w:pStyle w:val="Prrafodelista"/>
        <w:numPr>
          <w:ilvl w:val="1"/>
          <w:numId w:val="26"/>
        </w:numPr>
        <w:shd w:val="clear" w:color="auto" w:fill="F4B083" w:themeFill="accent2" w:themeFillTint="99"/>
        <w:rPr>
          <w:rStyle w:val="nfasissutil"/>
          <w:rFonts w:ascii="Arial" w:hAnsi="Arial" w:cs="Arial"/>
          <w:i w:val="0"/>
          <w:iCs w:val="0"/>
          <w:color w:val="FFFFFF" w:themeColor="background1"/>
          <w:sz w:val="32"/>
          <w:szCs w:val="32"/>
        </w:rPr>
      </w:pPr>
      <w:r>
        <w:rPr>
          <w:rStyle w:val="nfasissutil"/>
          <w:rFonts w:ascii="Arial" w:hAnsi="Arial" w:cs="Arial"/>
          <w:i w:val="0"/>
          <w:iCs w:val="0"/>
          <w:color w:val="FFFFFF" w:themeColor="background1"/>
          <w:sz w:val="32"/>
          <w:szCs w:val="32"/>
        </w:rPr>
        <w:t>Páginas referentes</w:t>
      </w:r>
      <w:r w:rsidR="002A1074">
        <w:rPr>
          <w:rStyle w:val="nfasissutil"/>
          <w:rFonts w:ascii="Arial" w:hAnsi="Arial" w:cs="Arial"/>
          <w:i w:val="0"/>
          <w:iCs w:val="0"/>
          <w:color w:val="FFFFFF" w:themeColor="background1"/>
          <w:sz w:val="32"/>
          <w:szCs w:val="32"/>
        </w:rPr>
        <w:t xml:space="preserve"> - Competidores directos</w:t>
      </w:r>
    </w:p>
    <w:p w14:paraId="07650927" w14:textId="5EFA0557" w:rsidR="002A1074" w:rsidRDefault="002A1074" w:rsidP="002A1074">
      <w:pPr>
        <w:pStyle w:val="Prrafodelista"/>
        <w:rPr>
          <w:rStyle w:val="nfasissutil"/>
        </w:rPr>
      </w:pPr>
    </w:p>
    <w:p w14:paraId="38ABBFAF" w14:textId="77777777" w:rsidR="002A1074" w:rsidRDefault="002A1074" w:rsidP="002A1074">
      <w:pPr>
        <w:pStyle w:val="Prrafodelista"/>
        <w:rPr>
          <w:rStyle w:val="nfasissutil"/>
        </w:rPr>
      </w:pPr>
    </w:p>
    <w:p w14:paraId="47975A71" w14:textId="7759A96C" w:rsidR="002A1074" w:rsidRPr="002A1074" w:rsidRDefault="002A1074" w:rsidP="00FD5A9F">
      <w:pPr>
        <w:pStyle w:val="Prrafodelista"/>
        <w:numPr>
          <w:ilvl w:val="0"/>
          <w:numId w:val="10"/>
        </w:numPr>
        <w:spacing w:line="360" w:lineRule="auto"/>
        <w:rPr>
          <w:rStyle w:val="nfasissutil"/>
          <w:rFonts w:ascii="Arial" w:hAnsi="Arial" w:cs="Arial"/>
          <w:sz w:val="24"/>
          <w:szCs w:val="24"/>
        </w:rPr>
      </w:pPr>
      <w:r>
        <w:rPr>
          <w:rStyle w:val="nfasissutil"/>
          <w:rFonts w:ascii="Arial" w:hAnsi="Arial" w:cs="Arial"/>
          <w:i w:val="0"/>
          <w:iCs w:val="0"/>
          <w:sz w:val="24"/>
          <w:szCs w:val="24"/>
        </w:rPr>
        <w:t xml:space="preserve">SoyMotor: </w:t>
      </w:r>
      <w:hyperlink r:id="rId50" w:history="1">
        <w:r w:rsidR="00FD5A9F" w:rsidRPr="00124ADF">
          <w:rPr>
            <w:rStyle w:val="Hipervnculo"/>
            <w:rFonts w:ascii="Arial" w:hAnsi="Arial" w:cs="Arial"/>
            <w:sz w:val="24"/>
            <w:szCs w:val="24"/>
          </w:rPr>
          <w:t>https://soymotor.com</w:t>
        </w:r>
      </w:hyperlink>
    </w:p>
    <w:p w14:paraId="6DA4FE91" w14:textId="4A3A9F2B" w:rsidR="002A1074" w:rsidRPr="002A1074" w:rsidRDefault="00FD5A9F" w:rsidP="00FD5A9F">
      <w:pPr>
        <w:pStyle w:val="Prrafodelista"/>
        <w:numPr>
          <w:ilvl w:val="0"/>
          <w:numId w:val="10"/>
        </w:numPr>
        <w:spacing w:line="360" w:lineRule="auto"/>
        <w:rPr>
          <w:rStyle w:val="nfasissutil"/>
          <w:rFonts w:ascii="Arial" w:hAnsi="Arial" w:cs="Arial"/>
          <w:sz w:val="24"/>
          <w:szCs w:val="24"/>
        </w:rPr>
      </w:pPr>
      <w:r>
        <w:rPr>
          <w:rStyle w:val="nfasissutil"/>
          <w:rFonts w:ascii="Arial" w:hAnsi="Arial" w:cs="Arial"/>
          <w:sz w:val="24"/>
          <w:szCs w:val="24"/>
        </w:rPr>
        <w:t xml:space="preserve">Coches.net: </w:t>
      </w:r>
      <w:hyperlink r:id="rId51" w:history="1">
        <w:r w:rsidRPr="00124ADF">
          <w:rPr>
            <w:rStyle w:val="Hipervnculo"/>
            <w:rFonts w:ascii="Arial" w:hAnsi="Arial" w:cs="Arial"/>
            <w:sz w:val="24"/>
            <w:szCs w:val="24"/>
          </w:rPr>
          <w:t>https://www.coches.net</w:t>
        </w:r>
      </w:hyperlink>
    </w:p>
    <w:p w14:paraId="20A659EF" w14:textId="7F83F1EB" w:rsidR="002A1074" w:rsidRDefault="00FD5A9F" w:rsidP="002A1074">
      <w:pPr>
        <w:pStyle w:val="Prrafodelista"/>
        <w:numPr>
          <w:ilvl w:val="0"/>
          <w:numId w:val="10"/>
        </w:numPr>
        <w:spacing w:line="360" w:lineRule="auto"/>
        <w:rPr>
          <w:rStyle w:val="nfasissutil"/>
          <w:rFonts w:ascii="Arial" w:hAnsi="Arial" w:cs="Arial"/>
          <w:sz w:val="24"/>
          <w:szCs w:val="24"/>
        </w:rPr>
      </w:pPr>
      <w:r>
        <w:rPr>
          <w:rStyle w:val="nfasissutil"/>
          <w:rFonts w:ascii="Arial" w:hAnsi="Arial" w:cs="Arial"/>
          <w:sz w:val="24"/>
          <w:szCs w:val="24"/>
        </w:rPr>
        <w:t xml:space="preserve">RoadStr: </w:t>
      </w:r>
      <w:hyperlink r:id="rId52" w:history="1">
        <w:r w:rsidRPr="00124ADF">
          <w:rPr>
            <w:rStyle w:val="Hipervnculo"/>
            <w:rFonts w:ascii="Arial" w:hAnsi="Arial" w:cs="Arial"/>
            <w:sz w:val="24"/>
            <w:szCs w:val="24"/>
          </w:rPr>
          <w:t>https://www.roadstr.io</w:t>
        </w:r>
      </w:hyperlink>
    </w:p>
    <w:p w14:paraId="03E4CFD2" w14:textId="77777777" w:rsidR="00FD5A9F" w:rsidRPr="00FD5A9F" w:rsidRDefault="00FD5A9F" w:rsidP="00FD5A9F">
      <w:pPr>
        <w:pStyle w:val="Prrafodelista"/>
        <w:spacing w:line="360" w:lineRule="auto"/>
        <w:rPr>
          <w:rStyle w:val="nfasissutil"/>
          <w:rFonts w:ascii="Arial" w:hAnsi="Arial" w:cs="Arial"/>
          <w:sz w:val="24"/>
          <w:szCs w:val="24"/>
        </w:rPr>
      </w:pPr>
    </w:p>
    <w:p w14:paraId="5B3F0B22" w14:textId="77777777" w:rsidR="00FD5A9F" w:rsidRPr="00805972" w:rsidRDefault="00FD5A9F" w:rsidP="00FD5A9F">
      <w:pPr>
        <w:pStyle w:val="Prrafodelista"/>
        <w:shd w:val="clear" w:color="auto" w:fill="FFFFFF" w:themeFill="background1"/>
        <w:rPr>
          <w:ins w:id="884" w:author="danicasinos6@gmail.com" w:date="2022-06-01T17:19:00Z"/>
          <w:rFonts w:ascii="Arial" w:hAnsi="Arial" w:cs="Arial"/>
          <w:sz w:val="24"/>
          <w:szCs w:val="24"/>
        </w:rPr>
      </w:pPr>
    </w:p>
    <w:p w14:paraId="1C9AF610" w14:textId="18CBB335" w:rsidR="00FD5A9F" w:rsidRPr="00771DDB" w:rsidRDefault="00FD5A9F" w:rsidP="00521CBE">
      <w:pPr>
        <w:pStyle w:val="Prrafodelista"/>
        <w:numPr>
          <w:ilvl w:val="1"/>
          <w:numId w:val="26"/>
        </w:numPr>
        <w:shd w:val="clear" w:color="auto" w:fill="F4B083" w:themeFill="accent2" w:themeFillTint="99"/>
        <w:rPr>
          <w:rStyle w:val="nfasissutil"/>
          <w:rFonts w:ascii="Arial" w:hAnsi="Arial" w:cs="Arial"/>
          <w:i w:val="0"/>
          <w:iCs w:val="0"/>
          <w:color w:val="FFFFFF" w:themeColor="background1"/>
          <w:sz w:val="32"/>
          <w:szCs w:val="32"/>
        </w:rPr>
      </w:pPr>
      <w:r>
        <w:rPr>
          <w:rStyle w:val="nfasissutil"/>
          <w:rFonts w:ascii="Arial" w:hAnsi="Arial" w:cs="Arial"/>
          <w:i w:val="0"/>
          <w:iCs w:val="0"/>
          <w:color w:val="FFFFFF" w:themeColor="background1"/>
          <w:sz w:val="32"/>
          <w:szCs w:val="32"/>
        </w:rPr>
        <w:t xml:space="preserve">Páginas referentes - Competidores </w:t>
      </w:r>
      <w:r>
        <w:rPr>
          <w:rStyle w:val="nfasissutil"/>
          <w:rFonts w:ascii="Arial" w:hAnsi="Arial" w:cs="Arial"/>
          <w:i w:val="0"/>
          <w:iCs w:val="0"/>
          <w:color w:val="FFFFFF" w:themeColor="background1"/>
          <w:sz w:val="32"/>
          <w:szCs w:val="32"/>
        </w:rPr>
        <w:t>in</w:t>
      </w:r>
      <w:r>
        <w:rPr>
          <w:rStyle w:val="nfasissutil"/>
          <w:rFonts w:ascii="Arial" w:hAnsi="Arial" w:cs="Arial"/>
          <w:i w:val="0"/>
          <w:iCs w:val="0"/>
          <w:color w:val="FFFFFF" w:themeColor="background1"/>
          <w:sz w:val="32"/>
          <w:szCs w:val="32"/>
        </w:rPr>
        <w:t>directos</w:t>
      </w:r>
    </w:p>
    <w:p w14:paraId="7FDE8E10" w14:textId="77777777" w:rsidR="00FD5A9F" w:rsidRDefault="00FD5A9F" w:rsidP="00FD5A9F">
      <w:pPr>
        <w:pStyle w:val="Prrafodelista"/>
        <w:rPr>
          <w:rStyle w:val="nfasissutil"/>
        </w:rPr>
      </w:pPr>
    </w:p>
    <w:p w14:paraId="17FCFC3E" w14:textId="77777777" w:rsidR="00FD5A9F" w:rsidRDefault="00FD5A9F" w:rsidP="00FD5A9F">
      <w:pPr>
        <w:pStyle w:val="Prrafodelista"/>
        <w:rPr>
          <w:rStyle w:val="nfasissutil"/>
        </w:rPr>
      </w:pPr>
    </w:p>
    <w:p w14:paraId="40BF0C11" w14:textId="67A38474" w:rsidR="00FD5A9F" w:rsidRPr="00FD5A9F" w:rsidRDefault="00FD5A9F" w:rsidP="00FD5A9F">
      <w:pPr>
        <w:pStyle w:val="Prrafodelista"/>
        <w:numPr>
          <w:ilvl w:val="0"/>
          <w:numId w:val="10"/>
        </w:numPr>
        <w:spacing w:line="360" w:lineRule="auto"/>
        <w:rPr>
          <w:rStyle w:val="nfasissutil"/>
          <w:rFonts w:ascii="Arial" w:hAnsi="Arial" w:cs="Arial"/>
          <w:sz w:val="24"/>
          <w:szCs w:val="24"/>
        </w:rPr>
      </w:pPr>
      <w:r>
        <w:rPr>
          <w:rStyle w:val="nfasissutil"/>
          <w:rFonts w:ascii="Arial" w:hAnsi="Arial" w:cs="Arial"/>
          <w:i w:val="0"/>
          <w:iCs w:val="0"/>
          <w:sz w:val="24"/>
          <w:szCs w:val="24"/>
        </w:rPr>
        <w:t xml:space="preserve">Instagram: </w:t>
      </w:r>
      <w:hyperlink r:id="rId53" w:history="1">
        <w:r w:rsidRPr="00124ADF">
          <w:rPr>
            <w:rStyle w:val="Hipervnculo"/>
            <w:rFonts w:ascii="Arial" w:hAnsi="Arial" w:cs="Arial"/>
            <w:sz w:val="24"/>
            <w:szCs w:val="24"/>
          </w:rPr>
          <w:t>https://www.instagram.com</w:t>
        </w:r>
      </w:hyperlink>
      <w:r>
        <w:rPr>
          <w:rStyle w:val="nfasissutil"/>
          <w:rFonts w:ascii="Arial" w:hAnsi="Arial" w:cs="Arial"/>
          <w:i w:val="0"/>
          <w:iCs w:val="0"/>
          <w:sz w:val="24"/>
          <w:szCs w:val="24"/>
        </w:rPr>
        <w:t xml:space="preserve"> </w:t>
      </w:r>
    </w:p>
    <w:p w14:paraId="14FD016F" w14:textId="69E05902" w:rsidR="00FD5A9F" w:rsidRPr="00FD5A9F" w:rsidRDefault="00FD5A9F" w:rsidP="00FD5A9F">
      <w:pPr>
        <w:pStyle w:val="Prrafodelista"/>
        <w:numPr>
          <w:ilvl w:val="0"/>
          <w:numId w:val="10"/>
        </w:numPr>
        <w:spacing w:line="360" w:lineRule="auto"/>
        <w:rPr>
          <w:rStyle w:val="nfasissutil"/>
          <w:rFonts w:ascii="Arial" w:hAnsi="Arial" w:cs="Arial"/>
          <w:sz w:val="24"/>
          <w:szCs w:val="24"/>
        </w:rPr>
      </w:pPr>
      <w:r>
        <w:rPr>
          <w:rStyle w:val="nfasissutil"/>
          <w:rFonts w:ascii="Arial" w:hAnsi="Arial" w:cs="Arial"/>
          <w:i w:val="0"/>
          <w:iCs w:val="0"/>
          <w:sz w:val="24"/>
          <w:szCs w:val="24"/>
        </w:rPr>
        <w:t xml:space="preserve">Xataka: </w:t>
      </w:r>
      <w:hyperlink r:id="rId54" w:history="1">
        <w:r w:rsidRPr="00124ADF">
          <w:rPr>
            <w:rStyle w:val="Hipervnculo"/>
            <w:rFonts w:ascii="Arial" w:hAnsi="Arial" w:cs="Arial"/>
            <w:sz w:val="24"/>
            <w:szCs w:val="24"/>
          </w:rPr>
          <w:t>https://www.xataka.com</w:t>
        </w:r>
      </w:hyperlink>
      <w:r>
        <w:rPr>
          <w:rStyle w:val="nfasissutil"/>
          <w:rFonts w:ascii="Arial" w:hAnsi="Arial" w:cs="Arial"/>
          <w:i w:val="0"/>
          <w:iCs w:val="0"/>
          <w:sz w:val="24"/>
          <w:szCs w:val="24"/>
        </w:rPr>
        <w:t xml:space="preserve"> </w:t>
      </w:r>
    </w:p>
    <w:p w14:paraId="7159825D" w14:textId="7A00A865" w:rsidR="00FD5A9F" w:rsidRPr="00FD5A9F" w:rsidRDefault="00FD5A9F" w:rsidP="00FD5A9F">
      <w:pPr>
        <w:pStyle w:val="Prrafodelista"/>
        <w:numPr>
          <w:ilvl w:val="0"/>
          <w:numId w:val="10"/>
        </w:numPr>
        <w:spacing w:line="360" w:lineRule="auto"/>
        <w:rPr>
          <w:rStyle w:val="nfasissutil"/>
          <w:rFonts w:ascii="Arial" w:hAnsi="Arial" w:cs="Arial"/>
          <w:sz w:val="24"/>
          <w:szCs w:val="24"/>
        </w:rPr>
      </w:pPr>
      <w:r>
        <w:rPr>
          <w:rStyle w:val="nfasissutil"/>
          <w:rFonts w:ascii="Arial" w:hAnsi="Arial" w:cs="Arial"/>
          <w:i w:val="0"/>
          <w:iCs w:val="0"/>
          <w:sz w:val="24"/>
          <w:szCs w:val="24"/>
        </w:rPr>
        <w:t xml:space="preserve">Forocoches: </w:t>
      </w:r>
      <w:hyperlink r:id="rId55" w:history="1">
        <w:r w:rsidRPr="00124ADF">
          <w:rPr>
            <w:rStyle w:val="Hipervnculo"/>
            <w:rFonts w:ascii="Arial" w:hAnsi="Arial" w:cs="Arial"/>
            <w:sz w:val="24"/>
            <w:szCs w:val="24"/>
          </w:rPr>
          <w:t>https://forocoches.com</w:t>
        </w:r>
      </w:hyperlink>
    </w:p>
    <w:p w14:paraId="064930AB" w14:textId="77777777" w:rsidR="00FD5A9F" w:rsidRPr="00FD5A9F" w:rsidRDefault="00FD5A9F" w:rsidP="00FD5A9F">
      <w:pPr>
        <w:pStyle w:val="Prrafodelista"/>
        <w:spacing w:line="360" w:lineRule="auto"/>
        <w:rPr>
          <w:rStyle w:val="nfasissutil"/>
          <w:rFonts w:ascii="Arial" w:hAnsi="Arial" w:cs="Arial"/>
          <w:sz w:val="24"/>
          <w:szCs w:val="24"/>
        </w:rPr>
      </w:pPr>
    </w:p>
    <w:p w14:paraId="66CC5BC7" w14:textId="77777777" w:rsidR="00FD5A9F" w:rsidRPr="00805972" w:rsidRDefault="00FD5A9F" w:rsidP="00FD5A9F">
      <w:pPr>
        <w:pStyle w:val="Prrafodelista"/>
        <w:shd w:val="clear" w:color="auto" w:fill="FFFFFF" w:themeFill="background1"/>
        <w:rPr>
          <w:ins w:id="885" w:author="danicasinos6@gmail.com" w:date="2022-06-01T17:19:00Z"/>
          <w:rFonts w:ascii="Arial" w:hAnsi="Arial" w:cs="Arial"/>
          <w:sz w:val="24"/>
          <w:szCs w:val="24"/>
        </w:rPr>
      </w:pPr>
    </w:p>
    <w:p w14:paraId="27DB399B" w14:textId="1434DD6C" w:rsidR="00FD5A9F" w:rsidRPr="00FD5A9F" w:rsidRDefault="00FD5A9F" w:rsidP="00521CBE">
      <w:pPr>
        <w:pStyle w:val="Prrafodelista"/>
        <w:numPr>
          <w:ilvl w:val="1"/>
          <w:numId w:val="26"/>
        </w:numPr>
        <w:shd w:val="clear" w:color="auto" w:fill="F4B083" w:themeFill="accent2" w:themeFillTint="99"/>
        <w:ind w:left="720"/>
        <w:rPr>
          <w:rStyle w:val="nfasissutil"/>
          <w:rFonts w:ascii="Arial" w:hAnsi="Arial" w:cs="Arial"/>
          <w:i w:val="0"/>
          <w:iCs w:val="0"/>
          <w:color w:val="FFFFFF" w:themeColor="background1"/>
          <w:sz w:val="32"/>
          <w:szCs w:val="32"/>
        </w:rPr>
      </w:pPr>
      <w:r>
        <w:rPr>
          <w:rStyle w:val="nfasissutil"/>
          <w:rFonts w:ascii="Arial" w:hAnsi="Arial" w:cs="Arial"/>
          <w:i w:val="0"/>
          <w:iCs w:val="0"/>
          <w:color w:val="FFFFFF" w:themeColor="background1"/>
          <w:sz w:val="32"/>
          <w:szCs w:val="32"/>
        </w:rPr>
        <w:t>WebGrafía</w:t>
      </w:r>
    </w:p>
    <w:p w14:paraId="650B6A36" w14:textId="10336DBF" w:rsidR="00FD5A9F" w:rsidRDefault="00FD5A9F" w:rsidP="00FD5A9F">
      <w:pPr>
        <w:pStyle w:val="Prrafodelista"/>
        <w:ind w:left="0"/>
        <w:rPr>
          <w:rStyle w:val="nfasissutil"/>
        </w:rPr>
      </w:pPr>
    </w:p>
    <w:p w14:paraId="2005F202" w14:textId="3E20B3F7" w:rsidR="00FD5A9F" w:rsidRDefault="00FD5A9F" w:rsidP="00FD5A9F">
      <w:pPr>
        <w:pStyle w:val="Prrafodelista"/>
        <w:ind w:left="0"/>
        <w:rPr>
          <w:rStyle w:val="nfasissutil"/>
        </w:rPr>
      </w:pPr>
    </w:p>
    <w:p w14:paraId="07A4E207" w14:textId="0618F1D6" w:rsidR="00FD5A9F" w:rsidRPr="00FD5A9F" w:rsidRDefault="00FD5A9F" w:rsidP="00FD5A9F">
      <w:pPr>
        <w:pStyle w:val="Prrafodelista"/>
        <w:numPr>
          <w:ilvl w:val="0"/>
          <w:numId w:val="13"/>
        </w:numPr>
        <w:spacing w:line="360" w:lineRule="auto"/>
        <w:rPr>
          <w:rStyle w:val="nfasissutil"/>
          <w:rFonts w:ascii="Arial" w:hAnsi="Arial" w:cs="Arial"/>
          <w:sz w:val="24"/>
          <w:szCs w:val="24"/>
        </w:rPr>
      </w:pPr>
      <w:r w:rsidRPr="00FD5A9F">
        <w:rPr>
          <w:rStyle w:val="nfasissutil"/>
          <w:rFonts w:ascii="Arial" w:hAnsi="Arial" w:cs="Arial"/>
          <w:sz w:val="24"/>
          <w:szCs w:val="24"/>
        </w:rPr>
        <w:t xml:space="preserve">W3schools: </w:t>
      </w:r>
      <w:hyperlink r:id="rId56" w:history="1">
        <w:r w:rsidRPr="00FD5A9F">
          <w:rPr>
            <w:rStyle w:val="Hipervnculo"/>
            <w:rFonts w:ascii="Arial" w:hAnsi="Arial" w:cs="Arial"/>
            <w:sz w:val="24"/>
            <w:szCs w:val="24"/>
          </w:rPr>
          <w:t>https://www.w3schools.com</w:t>
        </w:r>
      </w:hyperlink>
    </w:p>
    <w:p w14:paraId="0E4FBDC6" w14:textId="6E476FF1" w:rsidR="00FD5A9F" w:rsidRPr="00FD5A9F" w:rsidRDefault="00FD5A9F" w:rsidP="00FD5A9F">
      <w:pPr>
        <w:pStyle w:val="Prrafodelista"/>
        <w:numPr>
          <w:ilvl w:val="0"/>
          <w:numId w:val="13"/>
        </w:numPr>
        <w:spacing w:line="360" w:lineRule="auto"/>
        <w:rPr>
          <w:rStyle w:val="nfasissutil"/>
          <w:rFonts w:ascii="Arial" w:hAnsi="Arial" w:cs="Arial"/>
          <w:sz w:val="24"/>
          <w:szCs w:val="24"/>
        </w:rPr>
      </w:pPr>
      <w:r w:rsidRPr="00FD5A9F">
        <w:rPr>
          <w:rStyle w:val="nfasissutil"/>
          <w:rFonts w:ascii="Arial" w:hAnsi="Arial" w:cs="Arial"/>
          <w:sz w:val="24"/>
          <w:szCs w:val="24"/>
        </w:rPr>
        <w:t xml:space="preserve">Bootstrap: </w:t>
      </w:r>
      <w:hyperlink r:id="rId57" w:history="1">
        <w:r w:rsidRPr="00FD5A9F">
          <w:rPr>
            <w:rStyle w:val="Hipervnculo"/>
            <w:rFonts w:ascii="Arial" w:hAnsi="Arial" w:cs="Arial"/>
            <w:sz w:val="24"/>
            <w:szCs w:val="24"/>
          </w:rPr>
          <w:t>https://getbootstrap.com/docs/5.0/getting-started/introduction/</w:t>
        </w:r>
      </w:hyperlink>
    </w:p>
    <w:p w14:paraId="3F0F74B5" w14:textId="6EE7E262" w:rsidR="00FD5A9F" w:rsidRPr="00FD5A9F" w:rsidRDefault="00FD5A9F" w:rsidP="00FD5A9F">
      <w:pPr>
        <w:pStyle w:val="Prrafodelista"/>
        <w:numPr>
          <w:ilvl w:val="0"/>
          <w:numId w:val="13"/>
        </w:numPr>
        <w:spacing w:line="360" w:lineRule="auto"/>
        <w:rPr>
          <w:rFonts w:ascii="Arial" w:hAnsi="Arial" w:cs="Arial"/>
          <w:i/>
          <w:iCs/>
          <w:sz w:val="24"/>
          <w:szCs w:val="24"/>
        </w:rPr>
      </w:pPr>
      <w:r w:rsidRPr="00FD5A9F">
        <w:rPr>
          <w:rStyle w:val="nfasissutil"/>
          <w:rFonts w:ascii="Arial" w:hAnsi="Arial" w:cs="Arial"/>
          <w:sz w:val="24"/>
          <w:szCs w:val="24"/>
        </w:rPr>
        <w:t>StackOverFlow:</w:t>
      </w:r>
      <w:r w:rsidRPr="00FD5A9F">
        <w:rPr>
          <w:rFonts w:ascii="Arial" w:hAnsi="Arial" w:cs="Arial"/>
          <w:sz w:val="24"/>
          <w:szCs w:val="24"/>
        </w:rPr>
        <w:t xml:space="preserve"> </w:t>
      </w:r>
      <w:hyperlink r:id="rId58" w:history="1">
        <w:r w:rsidRPr="00FD5A9F">
          <w:rPr>
            <w:rStyle w:val="Hipervnculo"/>
            <w:rFonts w:ascii="Arial" w:hAnsi="Arial" w:cs="Arial"/>
            <w:sz w:val="24"/>
            <w:szCs w:val="24"/>
          </w:rPr>
          <w:t>https://stackoverflow.com</w:t>
        </w:r>
      </w:hyperlink>
    </w:p>
    <w:p w14:paraId="0D78D7E7" w14:textId="25F96A15" w:rsidR="009D3A4F" w:rsidRDefault="00FD5A9F" w:rsidP="00FD5A9F">
      <w:pPr>
        <w:pStyle w:val="Prrafodelista"/>
        <w:numPr>
          <w:ilvl w:val="0"/>
          <w:numId w:val="13"/>
        </w:numPr>
        <w:spacing w:line="360" w:lineRule="auto"/>
        <w:rPr>
          <w:rFonts w:ascii="Arial" w:hAnsi="Arial" w:cs="Arial"/>
          <w:sz w:val="24"/>
          <w:szCs w:val="24"/>
        </w:rPr>
      </w:pPr>
      <w:r w:rsidRPr="00FD5A9F">
        <w:rPr>
          <w:rStyle w:val="nfasissutil"/>
          <w:rFonts w:ascii="Arial" w:hAnsi="Arial" w:cs="Arial"/>
          <w:sz w:val="24"/>
          <w:szCs w:val="24"/>
        </w:rPr>
        <w:t>SymfonyDocs:</w:t>
      </w:r>
      <w:r w:rsidRPr="00FD5A9F">
        <w:rPr>
          <w:rFonts w:ascii="Arial" w:hAnsi="Arial" w:cs="Arial"/>
          <w:sz w:val="24"/>
          <w:szCs w:val="24"/>
        </w:rPr>
        <w:t xml:space="preserve"> </w:t>
      </w:r>
      <w:hyperlink r:id="rId59" w:history="1">
        <w:r w:rsidRPr="00FD5A9F">
          <w:rPr>
            <w:rStyle w:val="Hipervnculo"/>
            <w:rFonts w:ascii="Arial" w:hAnsi="Arial" w:cs="Arial"/>
            <w:sz w:val="24"/>
            <w:szCs w:val="24"/>
          </w:rPr>
          <w:t>https://symfony.com/doc/current/index.html</w:t>
        </w:r>
      </w:hyperlink>
      <w:r w:rsidRPr="00FD5A9F">
        <w:rPr>
          <w:rFonts w:ascii="Arial" w:hAnsi="Arial" w:cs="Arial"/>
          <w:sz w:val="24"/>
          <w:szCs w:val="24"/>
        </w:rPr>
        <w:t xml:space="preserve"> </w:t>
      </w:r>
    </w:p>
    <w:p w14:paraId="6C676EF5" w14:textId="77777777" w:rsidR="009D3A4F" w:rsidRDefault="009D3A4F">
      <w:pPr>
        <w:rPr>
          <w:rFonts w:ascii="Arial" w:hAnsi="Arial" w:cs="Arial"/>
          <w:sz w:val="24"/>
          <w:szCs w:val="24"/>
        </w:rPr>
      </w:pPr>
      <w:r>
        <w:rPr>
          <w:rFonts w:ascii="Arial" w:hAnsi="Arial" w:cs="Arial"/>
          <w:sz w:val="24"/>
          <w:szCs w:val="24"/>
        </w:rPr>
        <w:br w:type="page"/>
      </w:r>
    </w:p>
    <w:p w14:paraId="024F8DCC" w14:textId="77777777" w:rsidR="0042660A" w:rsidRDefault="0042660A" w:rsidP="0042660A">
      <w:pPr>
        <w:rPr>
          <w:rFonts w:ascii="Arial" w:hAnsi="Arial" w:cs="Arial"/>
          <w:color w:val="FFFFFF" w:themeColor="background1"/>
          <w:sz w:val="44"/>
          <w:szCs w:val="44"/>
        </w:rPr>
      </w:pPr>
    </w:p>
    <w:p w14:paraId="74D88D86" w14:textId="088339F3" w:rsidR="0042660A" w:rsidRPr="00F56089" w:rsidRDefault="0042660A" w:rsidP="00521CBE">
      <w:pPr>
        <w:pStyle w:val="Prrafodelista"/>
        <w:numPr>
          <w:ilvl w:val="0"/>
          <w:numId w:val="26"/>
        </w:numPr>
        <w:shd w:val="clear" w:color="auto" w:fill="ED7D31" w:themeFill="accent2"/>
        <w:jc w:val="center"/>
        <w:rPr>
          <w:rFonts w:ascii="Arial" w:hAnsi="Arial" w:cs="Arial"/>
          <w:color w:val="FFFFFF" w:themeColor="background1"/>
          <w:sz w:val="44"/>
          <w:szCs w:val="44"/>
        </w:rPr>
      </w:pPr>
      <w:r w:rsidRPr="00F56089">
        <w:rPr>
          <w:rFonts w:ascii="Arial" w:hAnsi="Arial" w:cs="Arial"/>
          <w:color w:val="FFFFFF" w:themeColor="background1"/>
          <w:sz w:val="44"/>
          <w:szCs w:val="44"/>
        </w:rPr>
        <w:t>EXPLICACIÓN CONTENIDOS GITHUB</w:t>
      </w:r>
    </w:p>
    <w:p w14:paraId="3BC78876" w14:textId="77777777" w:rsidR="0042660A" w:rsidRDefault="0042660A" w:rsidP="0042660A">
      <w:pPr>
        <w:pStyle w:val="Prrafodelista"/>
        <w:shd w:val="clear" w:color="auto" w:fill="FFFFFF" w:themeFill="background1"/>
        <w:ind w:left="0"/>
        <w:jc w:val="center"/>
        <w:rPr>
          <w:rFonts w:ascii="Arial" w:hAnsi="Arial" w:cs="Arial"/>
          <w:sz w:val="24"/>
          <w:szCs w:val="24"/>
        </w:rPr>
      </w:pPr>
    </w:p>
    <w:p w14:paraId="729AD0AC" w14:textId="76237B45" w:rsidR="0042660A" w:rsidRDefault="0042660A" w:rsidP="0042660A">
      <w:pPr>
        <w:pStyle w:val="Prrafodelista"/>
        <w:shd w:val="clear" w:color="auto" w:fill="FFFFFF" w:themeFill="background1"/>
        <w:ind w:left="0"/>
        <w:jc w:val="center"/>
        <w:rPr>
          <w:rFonts w:ascii="Arial" w:hAnsi="Arial" w:cs="Arial"/>
          <w:sz w:val="24"/>
          <w:szCs w:val="24"/>
        </w:rPr>
      </w:pPr>
      <w:hyperlink r:id="rId60" w:history="1">
        <w:r w:rsidRPr="00124ADF">
          <w:rPr>
            <w:rStyle w:val="Hipervnculo"/>
            <w:rFonts w:ascii="Arial" w:hAnsi="Arial" w:cs="Arial"/>
            <w:sz w:val="24"/>
            <w:szCs w:val="24"/>
          </w:rPr>
          <w:t>https://github.com/Daniic/TFG-IbanezDaniel-2021-2022</w:t>
        </w:r>
      </w:hyperlink>
    </w:p>
    <w:p w14:paraId="4A3CFAE1" w14:textId="66EC1686" w:rsidR="00443F6E" w:rsidRDefault="00443F6E" w:rsidP="0042660A">
      <w:pPr>
        <w:pStyle w:val="Prrafodelista"/>
        <w:shd w:val="clear" w:color="auto" w:fill="FFFFFF" w:themeFill="background1"/>
        <w:ind w:left="0"/>
        <w:jc w:val="center"/>
        <w:rPr>
          <w:rFonts w:ascii="Arial" w:hAnsi="Arial" w:cs="Arial"/>
          <w:sz w:val="24"/>
          <w:szCs w:val="24"/>
        </w:rPr>
      </w:pPr>
    </w:p>
    <w:p w14:paraId="0A28FAD5" w14:textId="467025E0" w:rsidR="00443F6E" w:rsidRDefault="00443F6E" w:rsidP="00443F6E">
      <w:pPr>
        <w:pStyle w:val="Prrafodelista"/>
        <w:shd w:val="clear" w:color="auto" w:fill="FFFFFF" w:themeFill="background1"/>
        <w:ind w:left="0"/>
        <w:jc w:val="left"/>
        <w:rPr>
          <w:rFonts w:ascii="Arial" w:hAnsi="Arial" w:cs="Arial"/>
          <w:sz w:val="24"/>
          <w:szCs w:val="24"/>
        </w:rPr>
      </w:pPr>
      <w:r>
        <w:rPr>
          <w:rFonts w:ascii="Arial" w:hAnsi="Arial" w:cs="Arial"/>
          <w:sz w:val="24"/>
          <w:szCs w:val="24"/>
        </w:rPr>
        <w:t>Este apartado describe las carpetas importantes del proyecto</w:t>
      </w:r>
      <w:r w:rsidR="00063236">
        <w:rPr>
          <w:rFonts w:ascii="Arial" w:hAnsi="Arial" w:cs="Arial"/>
          <w:sz w:val="24"/>
          <w:szCs w:val="24"/>
        </w:rPr>
        <w:t>.</w:t>
      </w:r>
    </w:p>
    <w:p w14:paraId="5769C9A1" w14:textId="77777777" w:rsidR="00063236" w:rsidRDefault="00063236" w:rsidP="00443F6E">
      <w:pPr>
        <w:pStyle w:val="Prrafodelista"/>
        <w:shd w:val="clear" w:color="auto" w:fill="FFFFFF" w:themeFill="background1"/>
        <w:ind w:left="0"/>
        <w:jc w:val="left"/>
        <w:rPr>
          <w:rFonts w:ascii="Arial" w:hAnsi="Arial" w:cs="Arial"/>
          <w:sz w:val="24"/>
          <w:szCs w:val="24"/>
        </w:rPr>
      </w:pPr>
    </w:p>
    <w:p w14:paraId="0345872E" w14:textId="1DCBC399" w:rsidR="00063236" w:rsidRDefault="00063236" w:rsidP="00063236">
      <w:pPr>
        <w:pStyle w:val="Prrafodelista"/>
        <w:shd w:val="clear" w:color="auto" w:fill="FFFFFF" w:themeFill="background1"/>
        <w:ind w:left="0"/>
        <w:jc w:val="center"/>
        <w:rPr>
          <w:rFonts w:ascii="Arial" w:hAnsi="Arial" w:cs="Arial"/>
          <w:sz w:val="24"/>
          <w:szCs w:val="24"/>
        </w:rPr>
      </w:pPr>
      <w:r>
        <w:rPr>
          <w:noProof/>
        </w:rPr>
        <w:drawing>
          <wp:inline distT="0" distB="0" distL="0" distR="0" wp14:anchorId="26640FE0" wp14:editId="1B11712B">
            <wp:extent cx="5351370" cy="4304581"/>
            <wp:effectExtent l="0" t="0" r="1905" b="127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57685" cy="4309661"/>
                    </a:xfrm>
                    <a:prstGeom prst="rect">
                      <a:avLst/>
                    </a:prstGeom>
                  </pic:spPr>
                </pic:pic>
              </a:graphicData>
            </a:graphic>
          </wp:inline>
        </w:drawing>
      </w:r>
    </w:p>
    <w:p w14:paraId="2D1B821A" w14:textId="15C2A8D2" w:rsidR="004D2F3B" w:rsidRPr="004D2F3B" w:rsidRDefault="00A7563D" w:rsidP="00063236">
      <w:pPr>
        <w:pStyle w:val="Prrafodelista"/>
        <w:shd w:val="clear" w:color="auto" w:fill="FFFFFF" w:themeFill="background1"/>
        <w:ind w:left="0"/>
        <w:jc w:val="center"/>
        <w:rPr>
          <w:rStyle w:val="nfasissutil"/>
        </w:rPr>
      </w:pPr>
      <w:r>
        <w:rPr>
          <w:rStyle w:val="nfasissutil"/>
        </w:rPr>
        <w:t>37</w:t>
      </w:r>
      <w:r w:rsidR="004D2F3B">
        <w:rPr>
          <w:rStyle w:val="nfasissutil"/>
        </w:rPr>
        <w:t>. Archivos raiz del proyecto en GitHub</w:t>
      </w:r>
    </w:p>
    <w:p w14:paraId="7D5141E2" w14:textId="069CEB09" w:rsidR="00063236" w:rsidRDefault="00063236" w:rsidP="00063236">
      <w:pPr>
        <w:pStyle w:val="Prrafodelista"/>
        <w:shd w:val="clear" w:color="auto" w:fill="FFFFFF" w:themeFill="background1"/>
        <w:ind w:left="0"/>
        <w:jc w:val="center"/>
        <w:rPr>
          <w:rFonts w:ascii="Arial" w:hAnsi="Arial" w:cs="Arial"/>
          <w:sz w:val="24"/>
          <w:szCs w:val="24"/>
        </w:rPr>
      </w:pPr>
    </w:p>
    <w:p w14:paraId="4CF178C8" w14:textId="7D62A061" w:rsidR="00063236" w:rsidRDefault="00063236" w:rsidP="00063236">
      <w:pPr>
        <w:pStyle w:val="Prrafodelista"/>
        <w:shd w:val="clear" w:color="auto" w:fill="FFFFFF" w:themeFill="background1"/>
        <w:ind w:left="0"/>
        <w:jc w:val="left"/>
        <w:rPr>
          <w:rFonts w:ascii="Arial" w:hAnsi="Arial" w:cs="Arial"/>
          <w:sz w:val="24"/>
          <w:szCs w:val="24"/>
        </w:rPr>
      </w:pPr>
      <w:r>
        <w:rPr>
          <w:rFonts w:ascii="Arial" w:hAnsi="Arial" w:cs="Arial"/>
          <w:sz w:val="24"/>
          <w:szCs w:val="24"/>
        </w:rPr>
        <w:t>Lás carpetas con mas relevancia del proyecto que merece la pena explicar, son tanto la carpeta public, como src y templates.</w:t>
      </w:r>
    </w:p>
    <w:p w14:paraId="4BAF9A74" w14:textId="77777777" w:rsidR="00063236" w:rsidRDefault="00063236">
      <w:pPr>
        <w:rPr>
          <w:rFonts w:ascii="Arial" w:hAnsi="Arial" w:cs="Arial"/>
          <w:sz w:val="24"/>
          <w:szCs w:val="24"/>
        </w:rPr>
      </w:pPr>
      <w:r>
        <w:rPr>
          <w:rFonts w:ascii="Arial" w:hAnsi="Arial" w:cs="Arial"/>
          <w:sz w:val="24"/>
          <w:szCs w:val="24"/>
        </w:rPr>
        <w:br w:type="page"/>
      </w:r>
    </w:p>
    <w:p w14:paraId="736B7B35" w14:textId="77777777" w:rsidR="00063236" w:rsidRDefault="00063236" w:rsidP="00063236">
      <w:pPr>
        <w:pStyle w:val="Prrafodelista"/>
        <w:shd w:val="clear" w:color="auto" w:fill="FFFFFF" w:themeFill="background1"/>
        <w:ind w:left="0"/>
        <w:jc w:val="left"/>
        <w:rPr>
          <w:rFonts w:ascii="Arial" w:hAnsi="Arial" w:cs="Arial"/>
          <w:sz w:val="24"/>
          <w:szCs w:val="24"/>
        </w:rPr>
      </w:pPr>
    </w:p>
    <w:p w14:paraId="4023473B" w14:textId="15AD7E00" w:rsidR="0042660A" w:rsidRPr="00805972" w:rsidRDefault="0042660A" w:rsidP="0042660A">
      <w:pPr>
        <w:pStyle w:val="Prrafodelista"/>
        <w:shd w:val="clear" w:color="auto" w:fill="FFFFFF" w:themeFill="background1"/>
        <w:rPr>
          <w:ins w:id="886" w:author="danicasinos6@gmail.com" w:date="2022-06-01T17:19:00Z"/>
          <w:rFonts w:ascii="Arial" w:hAnsi="Arial" w:cs="Arial"/>
          <w:sz w:val="24"/>
          <w:szCs w:val="24"/>
        </w:rPr>
      </w:pPr>
    </w:p>
    <w:p w14:paraId="38443B1D" w14:textId="34D3EBF3" w:rsidR="0042660A" w:rsidRPr="00FD5A9F" w:rsidRDefault="0042660A" w:rsidP="00521CBE">
      <w:pPr>
        <w:pStyle w:val="Prrafodelista"/>
        <w:numPr>
          <w:ilvl w:val="1"/>
          <w:numId w:val="26"/>
        </w:numPr>
        <w:shd w:val="clear" w:color="auto" w:fill="F4B083" w:themeFill="accent2" w:themeFillTint="99"/>
        <w:rPr>
          <w:rStyle w:val="nfasissutil"/>
          <w:rFonts w:ascii="Arial" w:hAnsi="Arial" w:cs="Arial"/>
          <w:i w:val="0"/>
          <w:iCs w:val="0"/>
          <w:color w:val="FFFFFF" w:themeColor="background1"/>
          <w:sz w:val="32"/>
          <w:szCs w:val="32"/>
        </w:rPr>
      </w:pPr>
      <w:r>
        <w:rPr>
          <w:rStyle w:val="nfasissutil"/>
          <w:rFonts w:ascii="Arial" w:hAnsi="Arial" w:cs="Arial"/>
          <w:i w:val="0"/>
          <w:iCs w:val="0"/>
          <w:color w:val="FFFFFF" w:themeColor="background1"/>
          <w:sz w:val="32"/>
          <w:szCs w:val="32"/>
        </w:rPr>
        <w:t>Carpeta public</w:t>
      </w:r>
    </w:p>
    <w:p w14:paraId="2C9C9F47" w14:textId="77777777" w:rsidR="0042660A" w:rsidRDefault="0042660A" w:rsidP="0042660A">
      <w:pPr>
        <w:pStyle w:val="Prrafodelista"/>
        <w:ind w:left="0"/>
        <w:rPr>
          <w:rStyle w:val="nfasissutil"/>
        </w:rPr>
      </w:pPr>
    </w:p>
    <w:p w14:paraId="40533E9D" w14:textId="32F8C9F0" w:rsidR="0042660A" w:rsidRDefault="0042660A" w:rsidP="00443F6E">
      <w:pPr>
        <w:pStyle w:val="Prrafodelista"/>
        <w:spacing w:line="360" w:lineRule="auto"/>
        <w:ind w:left="0"/>
        <w:rPr>
          <w:rStyle w:val="nfasissutil"/>
          <w:rFonts w:ascii="Arial" w:hAnsi="Arial" w:cs="Arial"/>
          <w:i w:val="0"/>
          <w:iCs w:val="0"/>
          <w:sz w:val="24"/>
          <w:szCs w:val="24"/>
        </w:rPr>
      </w:pPr>
      <w:r>
        <w:rPr>
          <w:rStyle w:val="nfasissutil"/>
          <w:rFonts w:ascii="Arial" w:hAnsi="Arial" w:cs="Arial"/>
          <w:i w:val="0"/>
          <w:iCs w:val="0"/>
          <w:sz w:val="24"/>
          <w:szCs w:val="24"/>
        </w:rPr>
        <w:t xml:space="preserve">Esta carpeta, contiene todo lo que se refiere al front end de la aplicación, exceptuando las plantillas </w:t>
      </w:r>
      <w:proofErr w:type="gramStart"/>
      <w:r>
        <w:rPr>
          <w:rStyle w:val="nfasissutil"/>
          <w:rFonts w:ascii="Arial" w:hAnsi="Arial" w:cs="Arial"/>
          <w:i w:val="0"/>
          <w:iCs w:val="0"/>
          <w:sz w:val="24"/>
          <w:szCs w:val="24"/>
        </w:rPr>
        <w:t>html.twig</w:t>
      </w:r>
      <w:proofErr w:type="gramEnd"/>
      <w:r>
        <w:rPr>
          <w:rStyle w:val="nfasissutil"/>
          <w:rFonts w:ascii="Arial" w:hAnsi="Arial" w:cs="Arial"/>
          <w:i w:val="0"/>
          <w:iCs w:val="0"/>
          <w:sz w:val="24"/>
          <w:szCs w:val="24"/>
        </w:rPr>
        <w:t>.</w:t>
      </w:r>
    </w:p>
    <w:p w14:paraId="4628C6CA" w14:textId="2B539E11" w:rsidR="00443F6E" w:rsidRDefault="00443F6E" w:rsidP="004D2F3B">
      <w:pPr>
        <w:pStyle w:val="Prrafodelista"/>
        <w:spacing w:line="360" w:lineRule="auto"/>
        <w:ind w:left="0"/>
        <w:jc w:val="center"/>
        <w:rPr>
          <w:rStyle w:val="nfasissutil"/>
          <w:rFonts w:ascii="Arial" w:hAnsi="Arial" w:cs="Arial"/>
          <w:i w:val="0"/>
          <w:iCs w:val="0"/>
          <w:sz w:val="24"/>
          <w:szCs w:val="24"/>
        </w:rPr>
      </w:pPr>
      <w:r>
        <w:rPr>
          <w:noProof/>
        </w:rPr>
        <w:drawing>
          <wp:inline distT="0" distB="0" distL="0" distR="0" wp14:anchorId="23AFBBE2" wp14:editId="12200147">
            <wp:extent cx="4183811" cy="2107814"/>
            <wp:effectExtent l="0" t="0" r="7620" b="698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3802" cy="2112848"/>
                    </a:xfrm>
                    <a:prstGeom prst="rect">
                      <a:avLst/>
                    </a:prstGeom>
                  </pic:spPr>
                </pic:pic>
              </a:graphicData>
            </a:graphic>
          </wp:inline>
        </w:drawing>
      </w:r>
    </w:p>
    <w:p w14:paraId="41E3BA08" w14:textId="69D97899" w:rsidR="004D2F3B" w:rsidRPr="004D2F3B" w:rsidRDefault="00A7563D" w:rsidP="004D2F3B">
      <w:pPr>
        <w:pStyle w:val="Prrafodelista"/>
        <w:spacing w:line="360" w:lineRule="auto"/>
        <w:ind w:left="0"/>
        <w:jc w:val="center"/>
        <w:rPr>
          <w:rStyle w:val="nfasissutil"/>
        </w:rPr>
      </w:pPr>
      <w:r>
        <w:rPr>
          <w:rStyle w:val="nfasissutil"/>
        </w:rPr>
        <w:t>38</w:t>
      </w:r>
      <w:r w:rsidR="004D2F3B">
        <w:rPr>
          <w:rStyle w:val="nfasissutil"/>
        </w:rPr>
        <w:t>. Contenido de la carpeta public en GitHub</w:t>
      </w:r>
    </w:p>
    <w:p w14:paraId="35818F37" w14:textId="77777777" w:rsidR="00443F6E" w:rsidRDefault="00443F6E" w:rsidP="00443F6E">
      <w:pPr>
        <w:pStyle w:val="Prrafodelista"/>
        <w:spacing w:line="360" w:lineRule="auto"/>
        <w:jc w:val="center"/>
        <w:rPr>
          <w:rStyle w:val="nfasissutil"/>
          <w:rFonts w:ascii="Arial" w:hAnsi="Arial" w:cs="Arial"/>
          <w:i w:val="0"/>
          <w:iCs w:val="0"/>
          <w:sz w:val="24"/>
          <w:szCs w:val="24"/>
        </w:rPr>
      </w:pPr>
    </w:p>
    <w:p w14:paraId="1231FF5D" w14:textId="4575F7E4" w:rsidR="0042660A" w:rsidRDefault="0042660A" w:rsidP="0042660A">
      <w:pPr>
        <w:pStyle w:val="Prrafodelista"/>
        <w:numPr>
          <w:ilvl w:val="0"/>
          <w:numId w:val="25"/>
        </w:numPr>
        <w:spacing w:line="360" w:lineRule="auto"/>
        <w:rPr>
          <w:rStyle w:val="nfasissutil"/>
          <w:rFonts w:ascii="Arial" w:hAnsi="Arial" w:cs="Arial"/>
          <w:i w:val="0"/>
          <w:iCs w:val="0"/>
          <w:sz w:val="24"/>
          <w:szCs w:val="24"/>
        </w:rPr>
      </w:pPr>
      <w:r>
        <w:rPr>
          <w:rStyle w:val="nfasissutil"/>
          <w:rFonts w:ascii="Arial" w:hAnsi="Arial" w:cs="Arial"/>
          <w:i w:val="0"/>
          <w:iCs w:val="0"/>
          <w:sz w:val="24"/>
          <w:szCs w:val="24"/>
        </w:rPr>
        <w:t>La carpeta css contiene las hojas de estilo aplicadas a estas plantillas</w:t>
      </w:r>
    </w:p>
    <w:p w14:paraId="496441C1" w14:textId="22AE924B" w:rsidR="0042660A" w:rsidRDefault="0042660A" w:rsidP="0042660A">
      <w:pPr>
        <w:pStyle w:val="Prrafodelista"/>
        <w:numPr>
          <w:ilvl w:val="0"/>
          <w:numId w:val="25"/>
        </w:numPr>
        <w:spacing w:line="360" w:lineRule="auto"/>
        <w:rPr>
          <w:rStyle w:val="nfasissutil"/>
          <w:rFonts w:ascii="Arial" w:hAnsi="Arial" w:cs="Arial"/>
          <w:i w:val="0"/>
          <w:iCs w:val="0"/>
          <w:sz w:val="24"/>
          <w:szCs w:val="24"/>
        </w:rPr>
      </w:pPr>
      <w:r>
        <w:rPr>
          <w:rStyle w:val="nfasissutil"/>
          <w:rFonts w:ascii="Arial" w:hAnsi="Arial" w:cs="Arial"/>
          <w:i w:val="0"/>
          <w:iCs w:val="0"/>
          <w:sz w:val="24"/>
          <w:szCs w:val="24"/>
        </w:rPr>
        <w:t>En imgs están todas las imágenes usadas en la web</w:t>
      </w:r>
    </w:p>
    <w:p w14:paraId="1E2F0823" w14:textId="3DB1AC93" w:rsidR="0042660A" w:rsidRDefault="0042660A" w:rsidP="0042660A">
      <w:pPr>
        <w:pStyle w:val="Prrafodelista"/>
        <w:numPr>
          <w:ilvl w:val="0"/>
          <w:numId w:val="25"/>
        </w:numPr>
        <w:spacing w:line="360" w:lineRule="auto"/>
        <w:rPr>
          <w:rStyle w:val="nfasissutil"/>
          <w:rFonts w:ascii="Arial" w:hAnsi="Arial" w:cs="Arial"/>
          <w:i w:val="0"/>
          <w:iCs w:val="0"/>
          <w:sz w:val="24"/>
          <w:szCs w:val="24"/>
        </w:rPr>
      </w:pPr>
      <w:r>
        <w:rPr>
          <w:rStyle w:val="nfasissutil"/>
          <w:rFonts w:ascii="Arial" w:hAnsi="Arial" w:cs="Arial"/>
          <w:i w:val="0"/>
          <w:iCs w:val="0"/>
          <w:sz w:val="24"/>
          <w:szCs w:val="24"/>
        </w:rPr>
        <w:t>Js contiene el archivo JavaScript para la página del minijuego</w:t>
      </w:r>
    </w:p>
    <w:p w14:paraId="64366841" w14:textId="152B1CAA" w:rsidR="00443F6E" w:rsidRDefault="00443F6E" w:rsidP="00F24E1A">
      <w:pPr>
        <w:pStyle w:val="Cita"/>
        <w:rPr>
          <w:rStyle w:val="CitaCar"/>
        </w:rPr>
      </w:pPr>
      <w:r>
        <w:rPr>
          <w:rStyle w:val="nfasissutil"/>
          <w:rFonts w:ascii="Arial" w:hAnsi="Arial" w:cs="Arial"/>
          <w:i/>
          <w:iCs/>
          <w:sz w:val="24"/>
          <w:szCs w:val="24"/>
        </w:rPr>
        <w:t xml:space="preserve">* </w:t>
      </w:r>
      <w:r w:rsidRPr="00F24E1A">
        <w:rPr>
          <w:rStyle w:val="CitaCar"/>
        </w:rPr>
        <w:t>Cada subcarpeta, tiene sus archivos</w:t>
      </w:r>
      <w:r w:rsidR="00F24E1A">
        <w:rPr>
          <w:rStyle w:val="CitaCar"/>
        </w:rPr>
        <w:t xml:space="preserve"> internos</w:t>
      </w:r>
      <w:r w:rsidRPr="00F24E1A">
        <w:rPr>
          <w:rStyle w:val="CitaCar"/>
        </w:rPr>
        <w:t xml:space="preserve"> ordenados por carpetas </w:t>
      </w:r>
      <w:r w:rsidR="00F24E1A">
        <w:rPr>
          <w:rStyle w:val="CitaCar"/>
        </w:rPr>
        <w:t>según los</w:t>
      </w:r>
      <w:r w:rsidRPr="00F24E1A">
        <w:rPr>
          <w:rStyle w:val="CitaCar"/>
        </w:rPr>
        <w:t xml:space="preserve"> apartados de la Web</w:t>
      </w:r>
    </w:p>
    <w:p w14:paraId="31F7728F" w14:textId="60FB79EE" w:rsidR="00F24E1A" w:rsidRDefault="00F24E1A">
      <w:r>
        <w:br w:type="page"/>
      </w:r>
    </w:p>
    <w:p w14:paraId="120BC4F9" w14:textId="77777777" w:rsidR="00F24E1A" w:rsidRPr="00805972" w:rsidRDefault="00F24E1A" w:rsidP="00F24E1A">
      <w:pPr>
        <w:pStyle w:val="Prrafodelista"/>
        <w:shd w:val="clear" w:color="auto" w:fill="FFFFFF" w:themeFill="background1"/>
        <w:rPr>
          <w:ins w:id="887" w:author="danicasinos6@gmail.com" w:date="2022-06-01T17:19:00Z"/>
          <w:rFonts w:ascii="Arial" w:hAnsi="Arial" w:cs="Arial"/>
          <w:sz w:val="24"/>
          <w:szCs w:val="24"/>
        </w:rPr>
      </w:pPr>
    </w:p>
    <w:p w14:paraId="689034B5" w14:textId="0452B35E" w:rsidR="00F24E1A" w:rsidRPr="00FD5A9F" w:rsidRDefault="00F24E1A" w:rsidP="00521CBE">
      <w:pPr>
        <w:pStyle w:val="Prrafodelista"/>
        <w:numPr>
          <w:ilvl w:val="1"/>
          <w:numId w:val="26"/>
        </w:numPr>
        <w:shd w:val="clear" w:color="auto" w:fill="F4B083" w:themeFill="accent2" w:themeFillTint="99"/>
        <w:ind w:left="720"/>
        <w:rPr>
          <w:rStyle w:val="nfasissutil"/>
          <w:rFonts w:ascii="Arial" w:hAnsi="Arial" w:cs="Arial"/>
          <w:i w:val="0"/>
          <w:iCs w:val="0"/>
          <w:color w:val="FFFFFF" w:themeColor="background1"/>
          <w:sz w:val="32"/>
          <w:szCs w:val="32"/>
        </w:rPr>
      </w:pPr>
      <w:r>
        <w:rPr>
          <w:rStyle w:val="nfasissutil"/>
          <w:rFonts w:ascii="Arial" w:hAnsi="Arial" w:cs="Arial"/>
          <w:i w:val="0"/>
          <w:iCs w:val="0"/>
          <w:color w:val="FFFFFF" w:themeColor="background1"/>
          <w:sz w:val="32"/>
          <w:szCs w:val="32"/>
        </w:rPr>
        <w:t xml:space="preserve">Carpeta </w:t>
      </w:r>
      <w:r w:rsidR="00521CBE">
        <w:rPr>
          <w:rStyle w:val="nfasissutil"/>
          <w:rFonts w:ascii="Arial" w:hAnsi="Arial" w:cs="Arial"/>
          <w:i w:val="0"/>
          <w:iCs w:val="0"/>
          <w:color w:val="FFFFFF" w:themeColor="background1"/>
          <w:sz w:val="32"/>
          <w:szCs w:val="32"/>
        </w:rPr>
        <w:t>src</w:t>
      </w:r>
    </w:p>
    <w:p w14:paraId="7F43030E" w14:textId="77777777" w:rsidR="00F24E1A" w:rsidRDefault="00F24E1A" w:rsidP="00F24E1A">
      <w:pPr>
        <w:pStyle w:val="Prrafodelista"/>
        <w:ind w:left="0"/>
        <w:rPr>
          <w:rStyle w:val="nfasissutil"/>
        </w:rPr>
      </w:pPr>
    </w:p>
    <w:p w14:paraId="48D9213A" w14:textId="7E1B35AB" w:rsidR="00F24E1A" w:rsidRDefault="00F24E1A" w:rsidP="00F24E1A">
      <w:pPr>
        <w:pStyle w:val="Prrafodelista"/>
        <w:spacing w:line="360" w:lineRule="auto"/>
        <w:ind w:left="0"/>
        <w:rPr>
          <w:rStyle w:val="nfasissutil"/>
          <w:rFonts w:ascii="Arial" w:hAnsi="Arial" w:cs="Arial"/>
          <w:i w:val="0"/>
          <w:iCs w:val="0"/>
          <w:sz w:val="24"/>
          <w:szCs w:val="24"/>
        </w:rPr>
      </w:pPr>
      <w:r>
        <w:rPr>
          <w:rStyle w:val="nfasissutil"/>
          <w:rFonts w:ascii="Arial" w:hAnsi="Arial" w:cs="Arial"/>
          <w:i w:val="0"/>
          <w:iCs w:val="0"/>
          <w:sz w:val="24"/>
          <w:szCs w:val="24"/>
        </w:rPr>
        <w:t>En src tenemos los Controladores, Entidades, Formularios y Repositorios que hayamos creado.</w:t>
      </w:r>
    </w:p>
    <w:p w14:paraId="4CDC92B3" w14:textId="156C0C57" w:rsidR="00F24E1A" w:rsidRDefault="00F24E1A" w:rsidP="00447AD4">
      <w:pPr>
        <w:pStyle w:val="Prrafodelista"/>
        <w:spacing w:line="360" w:lineRule="auto"/>
        <w:ind w:left="0"/>
        <w:jc w:val="center"/>
        <w:rPr>
          <w:rStyle w:val="nfasissutil"/>
          <w:rFonts w:ascii="Arial" w:hAnsi="Arial" w:cs="Arial"/>
          <w:i w:val="0"/>
          <w:iCs w:val="0"/>
          <w:sz w:val="24"/>
          <w:szCs w:val="24"/>
        </w:rPr>
      </w:pPr>
      <w:r>
        <w:rPr>
          <w:noProof/>
        </w:rPr>
        <w:drawing>
          <wp:inline distT="0" distB="0" distL="0" distR="0" wp14:anchorId="3EC5540A" wp14:editId="1BBA3CEF">
            <wp:extent cx="3529103" cy="1889185"/>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3948" cy="1891778"/>
                    </a:xfrm>
                    <a:prstGeom prst="rect">
                      <a:avLst/>
                    </a:prstGeom>
                  </pic:spPr>
                </pic:pic>
              </a:graphicData>
            </a:graphic>
          </wp:inline>
        </w:drawing>
      </w:r>
    </w:p>
    <w:p w14:paraId="6D221149" w14:textId="039229CD" w:rsidR="004D2F3B" w:rsidRPr="004D2F3B" w:rsidRDefault="00A7563D" w:rsidP="00447AD4">
      <w:pPr>
        <w:pStyle w:val="Prrafodelista"/>
        <w:spacing w:line="360" w:lineRule="auto"/>
        <w:ind w:left="0"/>
        <w:jc w:val="center"/>
        <w:rPr>
          <w:rStyle w:val="nfasissutil"/>
        </w:rPr>
      </w:pPr>
      <w:r>
        <w:rPr>
          <w:rStyle w:val="nfasissutil"/>
        </w:rPr>
        <w:t>39</w:t>
      </w:r>
      <w:r w:rsidR="004D2F3B">
        <w:rPr>
          <w:rStyle w:val="nfasissutil"/>
        </w:rPr>
        <w:t>. Contenido de la carpeta public en GitHub</w:t>
      </w:r>
    </w:p>
    <w:p w14:paraId="7C938CAE" w14:textId="7EC2961C" w:rsidR="00674D75" w:rsidRDefault="00674D75" w:rsidP="00674D75">
      <w:pPr>
        <w:pStyle w:val="Prrafodelista"/>
        <w:spacing w:line="360" w:lineRule="auto"/>
        <w:jc w:val="left"/>
        <w:rPr>
          <w:rStyle w:val="nfasissutil"/>
          <w:rFonts w:ascii="Arial" w:hAnsi="Arial" w:cs="Arial"/>
          <w:i w:val="0"/>
          <w:iCs w:val="0"/>
          <w:sz w:val="24"/>
          <w:szCs w:val="24"/>
        </w:rPr>
      </w:pPr>
    </w:p>
    <w:p w14:paraId="30132061" w14:textId="07B45039" w:rsidR="00674D75" w:rsidRDefault="00674D75" w:rsidP="00674D75">
      <w:pPr>
        <w:pStyle w:val="Prrafodelista"/>
        <w:spacing w:line="360" w:lineRule="auto"/>
        <w:ind w:left="0"/>
        <w:jc w:val="left"/>
        <w:rPr>
          <w:rStyle w:val="nfasissutil"/>
          <w:rFonts w:ascii="Arial" w:hAnsi="Arial" w:cs="Arial"/>
          <w:i w:val="0"/>
          <w:iCs w:val="0"/>
          <w:sz w:val="24"/>
          <w:szCs w:val="24"/>
        </w:rPr>
      </w:pPr>
      <w:r>
        <w:rPr>
          <w:rStyle w:val="nfasissutil"/>
          <w:rFonts w:ascii="Arial" w:hAnsi="Arial" w:cs="Arial"/>
          <w:i w:val="0"/>
          <w:iCs w:val="0"/>
          <w:sz w:val="24"/>
          <w:szCs w:val="24"/>
        </w:rPr>
        <w:t>En Controller, tenemos cuatro controladores,</w:t>
      </w:r>
    </w:p>
    <w:p w14:paraId="2B765899" w14:textId="660D898D" w:rsidR="00674D75" w:rsidRDefault="00674D75" w:rsidP="00674D75">
      <w:pPr>
        <w:pStyle w:val="Prrafodelista"/>
        <w:numPr>
          <w:ilvl w:val="0"/>
          <w:numId w:val="25"/>
        </w:numPr>
        <w:spacing w:line="360" w:lineRule="auto"/>
        <w:jc w:val="left"/>
        <w:rPr>
          <w:rStyle w:val="nfasissutil"/>
          <w:rFonts w:ascii="Arial" w:hAnsi="Arial" w:cs="Arial"/>
          <w:i w:val="0"/>
          <w:iCs w:val="0"/>
          <w:sz w:val="24"/>
          <w:szCs w:val="24"/>
        </w:rPr>
      </w:pPr>
      <w:r w:rsidRPr="00674D75">
        <w:rPr>
          <w:rStyle w:val="nfasissutil"/>
          <w:rFonts w:ascii="Arial" w:hAnsi="Arial" w:cs="Arial"/>
          <w:b/>
          <w:bCs/>
          <w:i w:val="0"/>
          <w:iCs w:val="0"/>
          <w:sz w:val="24"/>
          <w:szCs w:val="24"/>
        </w:rPr>
        <w:t>Main:</w:t>
      </w:r>
      <w:r>
        <w:rPr>
          <w:rStyle w:val="nfasissutil"/>
          <w:rFonts w:ascii="Arial" w:hAnsi="Arial" w:cs="Arial"/>
          <w:i w:val="0"/>
          <w:iCs w:val="0"/>
          <w:sz w:val="24"/>
          <w:szCs w:val="24"/>
        </w:rPr>
        <w:t xml:space="preserve"> contiene los métodos de registro, inicio de sesión, logout y los métodos de la página de inicio</w:t>
      </w:r>
    </w:p>
    <w:p w14:paraId="1CD29A17" w14:textId="65CAA503" w:rsidR="00674D75" w:rsidRDefault="00674D75" w:rsidP="00674D75">
      <w:pPr>
        <w:pStyle w:val="Prrafodelista"/>
        <w:numPr>
          <w:ilvl w:val="0"/>
          <w:numId w:val="25"/>
        </w:numPr>
        <w:spacing w:line="360" w:lineRule="auto"/>
        <w:jc w:val="left"/>
        <w:rPr>
          <w:rStyle w:val="nfasissutil"/>
          <w:rFonts w:ascii="Arial" w:hAnsi="Arial" w:cs="Arial"/>
          <w:i w:val="0"/>
          <w:iCs w:val="0"/>
          <w:sz w:val="24"/>
          <w:szCs w:val="24"/>
        </w:rPr>
      </w:pPr>
      <w:r w:rsidRPr="00674D75">
        <w:rPr>
          <w:rStyle w:val="nfasissutil"/>
          <w:rFonts w:ascii="Arial" w:hAnsi="Arial" w:cs="Arial"/>
          <w:b/>
          <w:bCs/>
          <w:i w:val="0"/>
          <w:iCs w:val="0"/>
          <w:sz w:val="24"/>
          <w:szCs w:val="24"/>
        </w:rPr>
        <w:t>RuedaSocial:</w:t>
      </w:r>
      <w:r>
        <w:rPr>
          <w:rStyle w:val="nfasissutil"/>
          <w:rFonts w:ascii="Arial" w:hAnsi="Arial" w:cs="Arial"/>
          <w:i w:val="0"/>
          <w:iCs w:val="0"/>
          <w:sz w:val="24"/>
          <w:szCs w:val="24"/>
        </w:rPr>
        <w:t xml:space="preserve"> contiene los métodos del apartado social</w:t>
      </w:r>
    </w:p>
    <w:p w14:paraId="2A2944F9" w14:textId="532F832A" w:rsidR="00674D75" w:rsidRDefault="00674D75" w:rsidP="00674D75">
      <w:pPr>
        <w:pStyle w:val="Prrafodelista"/>
        <w:numPr>
          <w:ilvl w:val="0"/>
          <w:numId w:val="25"/>
        </w:numPr>
        <w:spacing w:line="360" w:lineRule="auto"/>
        <w:jc w:val="left"/>
        <w:rPr>
          <w:rStyle w:val="nfasissutil"/>
          <w:rFonts w:ascii="Arial" w:hAnsi="Arial" w:cs="Arial"/>
          <w:i w:val="0"/>
          <w:iCs w:val="0"/>
          <w:sz w:val="24"/>
          <w:szCs w:val="24"/>
        </w:rPr>
      </w:pPr>
      <w:r>
        <w:rPr>
          <w:rStyle w:val="nfasissutil"/>
          <w:rFonts w:ascii="Arial" w:hAnsi="Arial" w:cs="Arial"/>
          <w:b/>
          <w:bCs/>
          <w:i w:val="0"/>
          <w:iCs w:val="0"/>
          <w:sz w:val="24"/>
          <w:szCs w:val="24"/>
        </w:rPr>
        <w:t>CuatroRuedas:</w:t>
      </w:r>
      <w:r>
        <w:rPr>
          <w:rStyle w:val="nfasissutil"/>
          <w:rFonts w:ascii="Arial" w:hAnsi="Arial" w:cs="Arial"/>
          <w:i w:val="0"/>
          <w:iCs w:val="0"/>
          <w:sz w:val="24"/>
          <w:szCs w:val="24"/>
        </w:rPr>
        <w:t xml:space="preserve"> contiene los métodos del apartado tienda</w:t>
      </w:r>
    </w:p>
    <w:p w14:paraId="60C7D532" w14:textId="6B193E69" w:rsidR="00674D75" w:rsidRDefault="00674D75" w:rsidP="00674D75">
      <w:pPr>
        <w:pStyle w:val="Prrafodelista"/>
        <w:numPr>
          <w:ilvl w:val="0"/>
          <w:numId w:val="25"/>
        </w:numPr>
        <w:spacing w:line="360" w:lineRule="auto"/>
        <w:jc w:val="left"/>
        <w:rPr>
          <w:rStyle w:val="nfasissutil"/>
          <w:rFonts w:ascii="Arial" w:hAnsi="Arial" w:cs="Arial"/>
          <w:i w:val="0"/>
          <w:iCs w:val="0"/>
          <w:sz w:val="24"/>
          <w:szCs w:val="24"/>
        </w:rPr>
      </w:pPr>
      <w:r>
        <w:rPr>
          <w:rStyle w:val="nfasissutil"/>
          <w:rFonts w:ascii="Arial" w:hAnsi="Arial" w:cs="Arial"/>
          <w:b/>
          <w:bCs/>
          <w:i w:val="0"/>
          <w:iCs w:val="0"/>
          <w:sz w:val="24"/>
          <w:szCs w:val="24"/>
        </w:rPr>
        <w:t>AtodaRueda:</w:t>
      </w:r>
      <w:r>
        <w:rPr>
          <w:rStyle w:val="nfasissutil"/>
          <w:rFonts w:ascii="Arial" w:hAnsi="Arial" w:cs="Arial"/>
          <w:i w:val="0"/>
          <w:iCs w:val="0"/>
          <w:sz w:val="24"/>
          <w:szCs w:val="24"/>
        </w:rPr>
        <w:t xml:space="preserve"> contiene los métodos del minijuego</w:t>
      </w:r>
    </w:p>
    <w:p w14:paraId="427C23ED" w14:textId="2379BD01" w:rsidR="00674D75" w:rsidRDefault="00674D75" w:rsidP="00674D75">
      <w:pPr>
        <w:spacing w:line="360" w:lineRule="auto"/>
        <w:jc w:val="left"/>
        <w:rPr>
          <w:rStyle w:val="nfasissutil"/>
          <w:rFonts w:ascii="Arial" w:hAnsi="Arial" w:cs="Arial"/>
          <w:i w:val="0"/>
          <w:iCs w:val="0"/>
          <w:sz w:val="24"/>
          <w:szCs w:val="24"/>
        </w:rPr>
      </w:pPr>
      <w:r>
        <w:rPr>
          <w:rStyle w:val="nfasissutil"/>
          <w:rFonts w:ascii="Arial" w:hAnsi="Arial" w:cs="Arial"/>
          <w:i w:val="0"/>
          <w:iCs w:val="0"/>
          <w:sz w:val="24"/>
          <w:szCs w:val="24"/>
        </w:rPr>
        <w:t>En Entity tenemos las entidades de los objetos utilizados en el programa</w:t>
      </w:r>
    </w:p>
    <w:p w14:paraId="10549BCB" w14:textId="2206B2E7" w:rsidR="00674D75" w:rsidRDefault="00674D75" w:rsidP="00674D75">
      <w:pPr>
        <w:spacing w:line="360" w:lineRule="auto"/>
        <w:jc w:val="left"/>
        <w:rPr>
          <w:rStyle w:val="nfasissutil"/>
          <w:rFonts w:ascii="Arial" w:hAnsi="Arial" w:cs="Arial"/>
          <w:i w:val="0"/>
          <w:iCs w:val="0"/>
          <w:sz w:val="24"/>
          <w:szCs w:val="24"/>
        </w:rPr>
      </w:pPr>
      <w:r>
        <w:rPr>
          <w:rStyle w:val="nfasissutil"/>
          <w:rFonts w:ascii="Arial" w:hAnsi="Arial" w:cs="Arial"/>
          <w:i w:val="0"/>
          <w:iCs w:val="0"/>
          <w:sz w:val="24"/>
          <w:szCs w:val="24"/>
        </w:rPr>
        <w:t xml:space="preserve">En Repository están </w:t>
      </w:r>
      <w:r w:rsidR="00447AD4">
        <w:rPr>
          <w:rStyle w:val="nfasissutil"/>
          <w:rFonts w:ascii="Arial" w:hAnsi="Arial" w:cs="Arial"/>
          <w:i w:val="0"/>
          <w:iCs w:val="0"/>
          <w:sz w:val="24"/>
          <w:szCs w:val="24"/>
        </w:rPr>
        <w:t>los repositorios de los objetos conectados con la BBDD</w:t>
      </w:r>
    </w:p>
    <w:p w14:paraId="760A12EB" w14:textId="385546CA" w:rsidR="00447AD4" w:rsidRPr="00674D75" w:rsidRDefault="00447AD4" w:rsidP="00674D75">
      <w:pPr>
        <w:spacing w:line="360" w:lineRule="auto"/>
        <w:jc w:val="left"/>
        <w:rPr>
          <w:rStyle w:val="nfasissutil"/>
          <w:rFonts w:ascii="Arial" w:hAnsi="Arial" w:cs="Arial"/>
          <w:i w:val="0"/>
          <w:iCs w:val="0"/>
          <w:sz w:val="24"/>
          <w:szCs w:val="24"/>
        </w:rPr>
      </w:pPr>
      <w:r>
        <w:rPr>
          <w:rStyle w:val="nfasissutil"/>
          <w:rFonts w:ascii="Arial" w:hAnsi="Arial" w:cs="Arial"/>
          <w:i w:val="0"/>
          <w:iCs w:val="0"/>
          <w:sz w:val="24"/>
          <w:szCs w:val="24"/>
        </w:rPr>
        <w:t>Form contiene los formularios usados en la página web, para introducir datos</w:t>
      </w:r>
    </w:p>
    <w:p w14:paraId="012E4A79" w14:textId="1132D4A8" w:rsidR="00F24E1A" w:rsidRDefault="00447AD4" w:rsidP="00F24E1A">
      <w:r>
        <w:br w:type="page"/>
      </w:r>
    </w:p>
    <w:p w14:paraId="603FEB70" w14:textId="77777777" w:rsidR="00447AD4" w:rsidRPr="00805972" w:rsidRDefault="00447AD4" w:rsidP="00447AD4">
      <w:pPr>
        <w:pStyle w:val="Prrafodelista"/>
        <w:shd w:val="clear" w:color="auto" w:fill="FFFFFF" w:themeFill="background1"/>
        <w:rPr>
          <w:ins w:id="888" w:author="danicasinos6@gmail.com" w:date="2022-06-01T17:19:00Z"/>
          <w:rFonts w:ascii="Arial" w:hAnsi="Arial" w:cs="Arial"/>
          <w:sz w:val="24"/>
          <w:szCs w:val="24"/>
        </w:rPr>
      </w:pPr>
    </w:p>
    <w:p w14:paraId="0F38098C" w14:textId="554268F4" w:rsidR="00447AD4" w:rsidRPr="00FD5A9F" w:rsidRDefault="00447AD4" w:rsidP="00521CBE">
      <w:pPr>
        <w:pStyle w:val="Prrafodelista"/>
        <w:numPr>
          <w:ilvl w:val="1"/>
          <w:numId w:val="26"/>
        </w:numPr>
        <w:shd w:val="clear" w:color="auto" w:fill="F4B083" w:themeFill="accent2" w:themeFillTint="99"/>
        <w:ind w:left="720"/>
        <w:rPr>
          <w:rStyle w:val="nfasissutil"/>
          <w:rFonts w:ascii="Arial" w:hAnsi="Arial" w:cs="Arial"/>
          <w:i w:val="0"/>
          <w:iCs w:val="0"/>
          <w:color w:val="FFFFFF" w:themeColor="background1"/>
          <w:sz w:val="32"/>
          <w:szCs w:val="32"/>
        </w:rPr>
      </w:pPr>
      <w:r>
        <w:rPr>
          <w:rStyle w:val="nfasissutil"/>
          <w:rFonts w:ascii="Arial" w:hAnsi="Arial" w:cs="Arial"/>
          <w:i w:val="0"/>
          <w:iCs w:val="0"/>
          <w:color w:val="FFFFFF" w:themeColor="background1"/>
          <w:sz w:val="32"/>
          <w:szCs w:val="32"/>
        </w:rPr>
        <w:t xml:space="preserve">Carpeta </w:t>
      </w:r>
      <w:r w:rsidR="00BF7781">
        <w:rPr>
          <w:rStyle w:val="nfasissutil"/>
          <w:rFonts w:ascii="Arial" w:hAnsi="Arial" w:cs="Arial"/>
          <w:i w:val="0"/>
          <w:iCs w:val="0"/>
          <w:color w:val="FFFFFF" w:themeColor="background1"/>
          <w:sz w:val="32"/>
          <w:szCs w:val="32"/>
        </w:rPr>
        <w:t>templates</w:t>
      </w:r>
    </w:p>
    <w:p w14:paraId="73D2FBE0" w14:textId="77777777" w:rsidR="00447AD4" w:rsidRDefault="00447AD4" w:rsidP="00447AD4">
      <w:pPr>
        <w:pStyle w:val="Prrafodelista"/>
        <w:ind w:left="0"/>
        <w:rPr>
          <w:rStyle w:val="nfasissutil"/>
        </w:rPr>
      </w:pPr>
    </w:p>
    <w:p w14:paraId="0015AD2D" w14:textId="2AF46713" w:rsidR="00447AD4" w:rsidRDefault="00BF7781" w:rsidP="00447AD4">
      <w:pPr>
        <w:pStyle w:val="Prrafodelista"/>
        <w:spacing w:line="360" w:lineRule="auto"/>
        <w:ind w:left="0"/>
        <w:rPr>
          <w:rStyle w:val="nfasissutil"/>
          <w:rFonts w:ascii="Arial" w:hAnsi="Arial" w:cs="Arial"/>
          <w:i w:val="0"/>
          <w:iCs w:val="0"/>
          <w:sz w:val="24"/>
          <w:szCs w:val="24"/>
        </w:rPr>
      </w:pPr>
      <w:r>
        <w:rPr>
          <w:rStyle w:val="nfasissutil"/>
          <w:rFonts w:ascii="Arial" w:hAnsi="Arial" w:cs="Arial"/>
          <w:i w:val="0"/>
          <w:iCs w:val="0"/>
          <w:sz w:val="24"/>
          <w:szCs w:val="24"/>
        </w:rPr>
        <w:t>En esta carpeta están todas las plantillas twig usadas para páginas del proyecto</w:t>
      </w:r>
    </w:p>
    <w:p w14:paraId="7DC479D3" w14:textId="5FFCA869" w:rsidR="00BF7781" w:rsidRDefault="00BF7781" w:rsidP="005770B2">
      <w:pPr>
        <w:pStyle w:val="Prrafodelista"/>
        <w:spacing w:line="360" w:lineRule="auto"/>
        <w:ind w:left="0"/>
        <w:jc w:val="center"/>
        <w:rPr>
          <w:rStyle w:val="nfasissutil"/>
          <w:rFonts w:ascii="Arial" w:hAnsi="Arial" w:cs="Arial"/>
          <w:i w:val="0"/>
          <w:iCs w:val="0"/>
          <w:sz w:val="24"/>
          <w:szCs w:val="24"/>
        </w:rPr>
      </w:pPr>
      <w:r>
        <w:rPr>
          <w:noProof/>
        </w:rPr>
        <w:drawing>
          <wp:inline distT="0" distB="0" distL="0" distR="0" wp14:anchorId="253A58EF" wp14:editId="229386AE">
            <wp:extent cx="4404960" cy="4028536"/>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2521" cy="4035451"/>
                    </a:xfrm>
                    <a:prstGeom prst="rect">
                      <a:avLst/>
                    </a:prstGeom>
                  </pic:spPr>
                </pic:pic>
              </a:graphicData>
            </a:graphic>
          </wp:inline>
        </w:drawing>
      </w:r>
    </w:p>
    <w:p w14:paraId="7AD5B32F" w14:textId="19A0EB63" w:rsidR="004D2F3B" w:rsidRPr="004D2F3B" w:rsidRDefault="00A7563D" w:rsidP="005770B2">
      <w:pPr>
        <w:pStyle w:val="Prrafodelista"/>
        <w:spacing w:line="360" w:lineRule="auto"/>
        <w:ind w:left="0"/>
        <w:jc w:val="center"/>
        <w:rPr>
          <w:rStyle w:val="nfasissutil"/>
        </w:rPr>
      </w:pPr>
      <w:r>
        <w:rPr>
          <w:rStyle w:val="nfasissutil"/>
        </w:rPr>
        <w:t>40</w:t>
      </w:r>
      <w:r w:rsidR="00F56089">
        <w:rPr>
          <w:rStyle w:val="nfasissutil"/>
        </w:rPr>
        <w:t xml:space="preserve">. </w:t>
      </w:r>
      <w:r w:rsidR="004D2F3B">
        <w:rPr>
          <w:rStyle w:val="nfasissutil"/>
        </w:rPr>
        <w:t>Contenido de la carpeta templates en GitHub</w:t>
      </w:r>
    </w:p>
    <w:p w14:paraId="3C8151F4" w14:textId="77777777" w:rsidR="005770B2" w:rsidRDefault="005770B2" w:rsidP="00BF7781">
      <w:pPr>
        <w:pStyle w:val="Prrafodelista"/>
        <w:spacing w:line="360" w:lineRule="auto"/>
        <w:ind w:left="0"/>
        <w:jc w:val="center"/>
        <w:rPr>
          <w:rStyle w:val="nfasissutil"/>
          <w:rFonts w:ascii="Arial" w:hAnsi="Arial" w:cs="Arial"/>
          <w:i w:val="0"/>
          <w:iCs w:val="0"/>
          <w:sz w:val="24"/>
          <w:szCs w:val="24"/>
        </w:rPr>
      </w:pPr>
    </w:p>
    <w:p w14:paraId="79F5E074" w14:textId="5AE2C9FD" w:rsidR="00BF7781" w:rsidRDefault="00BF7781" w:rsidP="00BF7781">
      <w:pPr>
        <w:pStyle w:val="Prrafodelista"/>
        <w:spacing w:line="360" w:lineRule="auto"/>
        <w:ind w:left="0"/>
        <w:jc w:val="left"/>
        <w:rPr>
          <w:rStyle w:val="nfasissutil"/>
          <w:rFonts w:ascii="Arial" w:hAnsi="Arial" w:cs="Arial"/>
          <w:i w:val="0"/>
          <w:iCs w:val="0"/>
          <w:sz w:val="24"/>
          <w:szCs w:val="24"/>
        </w:rPr>
      </w:pPr>
      <w:r>
        <w:rPr>
          <w:rStyle w:val="nfasissutil"/>
          <w:rFonts w:ascii="Arial" w:hAnsi="Arial" w:cs="Arial"/>
          <w:i w:val="0"/>
          <w:iCs w:val="0"/>
          <w:sz w:val="24"/>
          <w:szCs w:val="24"/>
        </w:rPr>
        <w:t>La carpeta main contiene las plantillas usadas para el inicio de sesión y registro.</w:t>
      </w:r>
    </w:p>
    <w:p w14:paraId="28D733B3" w14:textId="3713C054" w:rsidR="00BF7781" w:rsidRDefault="00BF7781" w:rsidP="00BF7781">
      <w:pPr>
        <w:pStyle w:val="Prrafodelista"/>
        <w:spacing w:line="360" w:lineRule="auto"/>
        <w:ind w:left="0"/>
        <w:jc w:val="left"/>
        <w:rPr>
          <w:rStyle w:val="nfasissutil"/>
          <w:rFonts w:ascii="Arial" w:hAnsi="Arial" w:cs="Arial"/>
          <w:i w:val="0"/>
          <w:iCs w:val="0"/>
          <w:sz w:val="24"/>
          <w:szCs w:val="24"/>
        </w:rPr>
      </w:pPr>
      <w:r>
        <w:rPr>
          <w:rStyle w:val="nfasissutil"/>
          <w:rFonts w:ascii="Arial" w:hAnsi="Arial" w:cs="Arial"/>
          <w:i w:val="0"/>
          <w:iCs w:val="0"/>
          <w:sz w:val="24"/>
          <w:szCs w:val="24"/>
        </w:rPr>
        <w:t>Cada carpeta contiene las plantillas utilizadas por cada sección de la página web.</w:t>
      </w:r>
    </w:p>
    <w:p w14:paraId="0BC62C76" w14:textId="4642E33C" w:rsidR="00BF7781" w:rsidRDefault="00BF7781" w:rsidP="00BF7781">
      <w:pPr>
        <w:pStyle w:val="Prrafodelista"/>
        <w:spacing w:line="360" w:lineRule="auto"/>
        <w:ind w:left="0"/>
        <w:jc w:val="left"/>
        <w:rPr>
          <w:rStyle w:val="nfasissutil"/>
          <w:rFonts w:ascii="Arial" w:hAnsi="Arial" w:cs="Arial"/>
          <w:i w:val="0"/>
          <w:iCs w:val="0"/>
          <w:sz w:val="24"/>
          <w:szCs w:val="24"/>
        </w:rPr>
      </w:pPr>
    </w:p>
    <w:p w14:paraId="0F144ECA" w14:textId="7D46D8F4" w:rsidR="003B4D77" w:rsidRDefault="003B4D77" w:rsidP="00BF7781">
      <w:pPr>
        <w:pStyle w:val="Prrafodelista"/>
        <w:spacing w:line="360" w:lineRule="auto"/>
        <w:ind w:left="0"/>
        <w:jc w:val="left"/>
        <w:rPr>
          <w:rStyle w:val="nfasissutil"/>
          <w:rFonts w:ascii="Arial" w:hAnsi="Arial" w:cs="Arial"/>
          <w:i w:val="0"/>
          <w:iCs w:val="0"/>
          <w:sz w:val="24"/>
          <w:szCs w:val="24"/>
        </w:rPr>
      </w:pPr>
      <w:r>
        <w:rPr>
          <w:rStyle w:val="nfasissutil"/>
          <w:rFonts w:ascii="Arial" w:hAnsi="Arial" w:cs="Arial"/>
          <w:i w:val="0"/>
          <w:iCs w:val="0"/>
          <w:sz w:val="24"/>
          <w:szCs w:val="24"/>
        </w:rPr>
        <w:t xml:space="preserve">Todas las plantillas del proyecto heredan del archivo </w:t>
      </w:r>
      <w:proofErr w:type="gramStart"/>
      <w:r>
        <w:rPr>
          <w:rStyle w:val="nfasissutil"/>
          <w:rFonts w:ascii="Arial" w:hAnsi="Arial" w:cs="Arial"/>
          <w:i w:val="0"/>
          <w:iCs w:val="0"/>
          <w:sz w:val="24"/>
          <w:szCs w:val="24"/>
        </w:rPr>
        <w:t>base.html.twig</w:t>
      </w:r>
      <w:proofErr w:type="gramEnd"/>
      <w:r>
        <w:rPr>
          <w:rStyle w:val="nfasissutil"/>
          <w:rFonts w:ascii="Arial" w:hAnsi="Arial" w:cs="Arial"/>
          <w:i w:val="0"/>
          <w:iCs w:val="0"/>
          <w:sz w:val="24"/>
          <w:szCs w:val="24"/>
        </w:rPr>
        <w:t>, que contiene la información que sabemos que van a usar si o sí todas las plantillas, como por ejemplo</w:t>
      </w:r>
      <w:r w:rsidR="008E3A1C">
        <w:rPr>
          <w:rStyle w:val="nfasissutil"/>
          <w:rFonts w:ascii="Arial" w:hAnsi="Arial" w:cs="Arial"/>
          <w:i w:val="0"/>
          <w:iCs w:val="0"/>
          <w:sz w:val="24"/>
          <w:szCs w:val="24"/>
        </w:rPr>
        <w:t xml:space="preserve"> la etiqueta head y body, el link a bootstrap5, o el liink a una hoja de estilos general que aplico a todas las plantillas</w:t>
      </w:r>
    </w:p>
    <w:p w14:paraId="48B0D37A" w14:textId="77777777" w:rsidR="008E3A1C" w:rsidRDefault="008E3A1C" w:rsidP="00BF7781">
      <w:pPr>
        <w:pStyle w:val="Prrafodelista"/>
        <w:spacing w:line="360" w:lineRule="auto"/>
        <w:ind w:left="0"/>
        <w:jc w:val="left"/>
        <w:rPr>
          <w:rStyle w:val="nfasissutil"/>
          <w:rFonts w:ascii="Arial" w:hAnsi="Arial" w:cs="Arial"/>
          <w:i w:val="0"/>
          <w:iCs w:val="0"/>
          <w:sz w:val="24"/>
          <w:szCs w:val="24"/>
        </w:rPr>
      </w:pPr>
    </w:p>
    <w:p w14:paraId="1F220675" w14:textId="31241DD0" w:rsidR="00BF7781" w:rsidRDefault="008E3A1C" w:rsidP="00BF7781">
      <w:pPr>
        <w:pStyle w:val="Prrafodelista"/>
        <w:spacing w:line="360" w:lineRule="auto"/>
        <w:ind w:left="0"/>
        <w:jc w:val="left"/>
        <w:rPr>
          <w:rStyle w:val="nfasissutil"/>
          <w:rFonts w:ascii="Arial" w:hAnsi="Arial" w:cs="Arial"/>
          <w:i w:val="0"/>
          <w:iCs w:val="0"/>
          <w:sz w:val="24"/>
          <w:szCs w:val="24"/>
        </w:rPr>
      </w:pPr>
      <w:r>
        <w:rPr>
          <w:rStyle w:val="nfasissutil"/>
          <w:rFonts w:ascii="Arial" w:hAnsi="Arial" w:cs="Arial"/>
          <w:i w:val="0"/>
          <w:iCs w:val="0"/>
          <w:sz w:val="24"/>
          <w:szCs w:val="24"/>
        </w:rPr>
        <w:t>El resto de</w:t>
      </w:r>
      <w:r w:rsidR="00BF7781">
        <w:rPr>
          <w:rStyle w:val="nfasissutil"/>
          <w:rFonts w:ascii="Arial" w:hAnsi="Arial" w:cs="Arial"/>
          <w:i w:val="0"/>
          <w:iCs w:val="0"/>
          <w:sz w:val="24"/>
          <w:szCs w:val="24"/>
        </w:rPr>
        <w:t xml:space="preserve"> archivos sueltos, son plantillas que se han reutilizado en diversas </w:t>
      </w:r>
      <w:r w:rsidR="003B4D77">
        <w:rPr>
          <w:rStyle w:val="nfasissutil"/>
          <w:rFonts w:ascii="Arial" w:hAnsi="Arial" w:cs="Arial"/>
          <w:i w:val="0"/>
          <w:iCs w:val="0"/>
          <w:sz w:val="24"/>
          <w:szCs w:val="24"/>
        </w:rPr>
        <w:t>secciones</w:t>
      </w:r>
      <w:r w:rsidR="00BF7781">
        <w:rPr>
          <w:rStyle w:val="nfasissutil"/>
          <w:rFonts w:ascii="Arial" w:hAnsi="Arial" w:cs="Arial"/>
          <w:i w:val="0"/>
          <w:iCs w:val="0"/>
          <w:sz w:val="24"/>
          <w:szCs w:val="24"/>
        </w:rPr>
        <w:t xml:space="preserve"> de </w:t>
      </w:r>
      <w:r w:rsidR="003B4D77">
        <w:rPr>
          <w:rStyle w:val="nfasissutil"/>
          <w:rFonts w:ascii="Arial" w:hAnsi="Arial" w:cs="Arial"/>
          <w:i w:val="0"/>
          <w:iCs w:val="0"/>
          <w:sz w:val="24"/>
          <w:szCs w:val="24"/>
        </w:rPr>
        <w:t>la web.</w:t>
      </w:r>
    </w:p>
    <w:p w14:paraId="08B57CB8" w14:textId="68B05749" w:rsidR="00063236" w:rsidRDefault="00063236">
      <w:r>
        <w:br w:type="page"/>
      </w:r>
    </w:p>
    <w:p w14:paraId="50116A01" w14:textId="07D68412" w:rsidR="00447AD4" w:rsidRDefault="00521CBE" w:rsidP="00F24E1A">
      <w:r>
        <w:lastRenderedPageBreak/>
        <w:t>Indice de imágenes</w:t>
      </w:r>
    </w:p>
    <w:p w14:paraId="46644798" w14:textId="0BEE4B81" w:rsidR="00521CBE" w:rsidRDefault="00521CBE">
      <w:r>
        <w:br w:type="page"/>
      </w:r>
    </w:p>
    <w:p w14:paraId="4FD33D26" w14:textId="1D39ACF1" w:rsidR="00521CBE" w:rsidRPr="00F24E1A" w:rsidRDefault="00521CBE" w:rsidP="00F24E1A">
      <w:pPr>
        <w:rPr>
          <w:rPrChange w:id="889" w:author="danicasinos6@gmail.com" w:date="2022-06-01T17:15:00Z">
            <w:rPr>
              <w:rFonts w:ascii="Arial" w:hAnsi="Arial" w:cs="Arial"/>
              <w:color w:val="FFFFFF" w:themeColor="background1"/>
              <w:sz w:val="24"/>
              <w:szCs w:val="24"/>
            </w:rPr>
          </w:rPrChange>
        </w:rPr>
      </w:pPr>
      <w:r>
        <w:lastRenderedPageBreak/>
        <w:t>Contra Portada</w:t>
      </w:r>
    </w:p>
    <w:sectPr w:rsidR="00521CBE" w:rsidRPr="00F24E1A" w:rsidSect="00771DDB">
      <w:headerReference w:type="default" r:id="rId65"/>
      <w:footerReference w:type="default" r:id="rId66"/>
      <w:footnotePr>
        <w:pos w:val="beneathText"/>
      </w:footnotePr>
      <w:type w:val="continuous"/>
      <w:pgSz w:w="11905" w:h="16838"/>
      <w:pgMar w:top="170" w:right="1418" w:bottom="170" w:left="1418" w:header="1417" w:footer="1417" w:gutter="0"/>
      <w:pgNumType w:start="0"/>
      <w:cols w:space="0"/>
      <w:titlePg/>
      <w:docGrid w:linePitch="6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008FC3" w14:textId="77777777" w:rsidR="00290E26" w:rsidRDefault="00290E26">
      <w:pPr>
        <w:spacing w:line="240" w:lineRule="auto"/>
      </w:pPr>
      <w:r>
        <w:separator/>
      </w:r>
    </w:p>
  </w:endnote>
  <w:endnote w:type="continuationSeparator" w:id="0">
    <w:p w14:paraId="156D006F" w14:textId="77777777" w:rsidR="00290E26" w:rsidRDefault="00290E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778990"/>
      <w:docPartObj>
        <w:docPartGallery w:val="Page Numbers (Bottom of Page)"/>
        <w:docPartUnique/>
      </w:docPartObj>
    </w:sdtPr>
    <w:sdtEndPr>
      <w:rPr>
        <w:rFonts w:ascii="Arial" w:hAnsi="Arial" w:cs="Arial"/>
        <w:sz w:val="24"/>
        <w:szCs w:val="24"/>
      </w:rPr>
    </w:sdtEndPr>
    <w:sdtContent>
      <w:p w14:paraId="2A839967" w14:textId="26054292" w:rsidR="008D0BC0" w:rsidRPr="002E4627" w:rsidRDefault="002E4627">
        <w:pPr>
          <w:pStyle w:val="Piedepgina"/>
          <w:rPr>
            <w:rFonts w:ascii="Arial" w:hAnsi="Arial" w:cs="Arial"/>
            <w:sz w:val="24"/>
            <w:szCs w:val="24"/>
          </w:rPr>
        </w:pPr>
        <w:r w:rsidRPr="002E4627">
          <w:rPr>
            <w:rFonts w:ascii="Arial" w:hAnsi="Arial" w:cs="Arial"/>
            <w:noProof/>
            <w:color w:val="FFFFFF" w:themeColor="background1"/>
            <w:sz w:val="36"/>
            <w:szCs w:val="36"/>
          </w:rPr>
          <mc:AlternateContent>
            <mc:Choice Requires="wps">
              <w:drawing>
                <wp:anchor distT="0" distB="0" distL="114300" distR="114300" simplePos="0" relativeHeight="251659264" behindDoc="0" locked="0" layoutInCell="1" allowOverlap="1" wp14:anchorId="0344A6CD" wp14:editId="6A388C0E">
                  <wp:simplePos x="0" y="0"/>
                  <wp:positionH relativeFrom="page">
                    <wp:align>right</wp:align>
                  </wp:positionH>
                  <wp:positionV relativeFrom="page">
                    <wp:align>bottom</wp:align>
                  </wp:positionV>
                  <wp:extent cx="2125980" cy="2054860"/>
                  <wp:effectExtent l="0" t="0" r="7620" b="2540"/>
                  <wp:wrapNone/>
                  <wp:docPr id="442" name="Triángulo isósceles 4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chemeClr val="accent2"/>
                          </a:solidFill>
                          <a:ln>
                            <a:noFill/>
                          </a:ln>
                        </wps:spPr>
                        <wps:txbx>
                          <w:txbxContent>
                            <w:p w14:paraId="7BBFB500" w14:textId="77777777" w:rsidR="002E4627" w:rsidRDefault="002E4627">
                              <w:pPr>
                                <w:jc w:val="center"/>
                                <w:rPr>
                                  <w:szCs w:val="72"/>
                                </w:rPr>
                              </w:pPr>
                              <w:r>
                                <w:rPr>
                                  <w:rFonts w:cs="Times New Roman"/>
                                  <w:sz w:val="22"/>
                                  <w:szCs w:val="22"/>
                                </w:rPr>
                                <w:fldChar w:fldCharType="begin"/>
                              </w:r>
                              <w:r>
                                <w:instrText>PAGE    \* MERGEFORMAT</w:instrText>
                              </w:r>
                              <w:r>
                                <w:rPr>
                                  <w:rFonts w:cs="Times New Roman"/>
                                  <w:sz w:val="22"/>
                                  <w:szCs w:val="22"/>
                                </w:rPr>
                                <w:fldChar w:fldCharType="separate"/>
                              </w:r>
                              <w:r>
                                <w:rPr>
                                  <w:rFonts w:asciiTheme="majorHAnsi" w:eastAsiaTheme="majorEastAsia" w:hAnsiTheme="majorHAnsi" w:cstheme="majorBidi"/>
                                  <w:color w:val="FFFFFF" w:themeColor="background1"/>
                                  <w:sz w:val="72"/>
                                  <w:szCs w:val="72"/>
                                </w:rPr>
                                <w:t>2</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44A6C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442" o:spid="_x0000_s1061"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" adj="21600" fillcolor="#ed7d31 [3205]" stroked="f">
                  <v:textbox>
                    <w:txbxContent>
                      <w:p w14:paraId="7BBFB500" w14:textId="77777777" w:rsidR="002E4627" w:rsidRDefault="002E4627">
                        <w:pPr>
                          <w:jc w:val="center"/>
                          <w:rPr>
                            <w:szCs w:val="72"/>
                          </w:rPr>
                        </w:pPr>
                        <w:r>
                          <w:rPr>
                            <w:rFonts w:cs="Times New Roman"/>
                            <w:sz w:val="22"/>
                            <w:szCs w:val="22"/>
                          </w:rPr>
                          <w:fldChar w:fldCharType="begin"/>
                        </w:r>
                        <w:r>
                          <w:instrText>PAGE    \* MERGEFORMAT</w:instrText>
                        </w:r>
                        <w:r>
                          <w:rPr>
                            <w:rFonts w:cs="Times New Roman"/>
                            <w:sz w:val="22"/>
                            <w:szCs w:val="22"/>
                          </w:rPr>
                          <w:fldChar w:fldCharType="separate"/>
                        </w:r>
                        <w:r>
                          <w:rPr>
                            <w:rFonts w:asciiTheme="majorHAnsi" w:eastAsiaTheme="majorEastAsia" w:hAnsiTheme="majorHAnsi" w:cstheme="majorBidi"/>
                            <w:color w:val="FFFFFF" w:themeColor="background1"/>
                            <w:sz w:val="72"/>
                            <w:szCs w:val="72"/>
                          </w:rPr>
                          <w:t>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r w:rsidRPr="002E4627">
          <w:rPr>
            <w:rFonts w:ascii="Arial" w:hAnsi="Arial" w:cs="Arial"/>
            <w:sz w:val="24"/>
            <w:szCs w:val="24"/>
          </w:rPr>
          <w:t>Daniel Ibañez Cerro</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00503" w14:textId="77777777" w:rsidR="00290E26" w:rsidRDefault="00290E26">
      <w:pPr>
        <w:spacing w:after="0" w:line="240" w:lineRule="auto"/>
      </w:pPr>
      <w:r>
        <w:separator/>
      </w:r>
    </w:p>
  </w:footnote>
  <w:footnote w:type="continuationSeparator" w:id="0">
    <w:p w14:paraId="70B089FE" w14:textId="77777777" w:rsidR="00290E26" w:rsidRDefault="00290E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41FDC" w14:textId="39A06A1A" w:rsidR="008D0BC0" w:rsidRPr="00E27DF3" w:rsidRDefault="008D0BC0">
    <w:pPr>
      <w:pStyle w:val="Encabezado"/>
      <w:rPr>
        <w:rFonts w:ascii="Arial" w:hAnsi="Arial" w:cs="Arial"/>
        <w:sz w:val="24"/>
        <w:szCs w:val="24"/>
      </w:rPr>
    </w:pPr>
    <w:r w:rsidRPr="00E27DF3">
      <w:rPr>
        <w:rFonts w:ascii="Arial" w:hAnsi="Arial" w:cs="Arial"/>
        <w:sz w:val="24"/>
        <w:szCs w:val="24"/>
      </w:rPr>
      <w:t>Proyecto 2º DAW Curso 21/22</w:t>
    </w:r>
    <w:r w:rsidRPr="00E27DF3">
      <w:rPr>
        <w:rFonts w:ascii="Arial" w:hAnsi="Arial" w:cs="Arial"/>
        <w:sz w:val="24"/>
        <w:szCs w:val="24"/>
      </w:rPr>
      <w:ptab w:relativeTo="margin" w:alignment="center" w:leader="none"/>
    </w:r>
    <w:r w:rsidRPr="00E27DF3">
      <w:rPr>
        <w:rFonts w:ascii="Arial" w:hAnsi="Arial" w:cs="Arial"/>
        <w:sz w:val="24"/>
        <w:szCs w:val="24"/>
      </w:rPr>
      <w:ptab w:relativeTo="margin" w:alignment="right" w:leader="none"/>
    </w:r>
    <w:r w:rsidRPr="00E27DF3">
      <w:rPr>
        <w:rFonts w:ascii="Arial" w:hAnsi="Arial" w:cs="Arial"/>
        <w:sz w:val="24"/>
        <w:szCs w:val="24"/>
      </w:rPr>
      <w:t>RuedaQueRueda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105B0"/>
    <w:multiLevelType w:val="hybridMultilevel"/>
    <w:tmpl w:val="DDA4638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06AE7EFE"/>
    <w:multiLevelType w:val="multilevel"/>
    <w:tmpl w:val="4B50B9D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085D139E"/>
    <w:multiLevelType w:val="multilevel"/>
    <w:tmpl w:val="A1E4384E"/>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8B918BE"/>
    <w:multiLevelType w:val="hybridMultilevel"/>
    <w:tmpl w:val="3500B8BE"/>
    <w:lvl w:ilvl="0" w:tplc="BA5CCC9C">
      <w:start w:val="2"/>
      <w:numFmt w:val="bullet"/>
      <w:lvlText w:val="-"/>
      <w:lvlJc w:val="left"/>
      <w:pPr>
        <w:ind w:left="720" w:hanging="360"/>
      </w:pPr>
      <w:rPr>
        <w:rFonts w:ascii="Arial" w:eastAsia="SimSu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BC10319"/>
    <w:multiLevelType w:val="hybridMultilevel"/>
    <w:tmpl w:val="621A10BE"/>
    <w:lvl w:ilvl="0" w:tplc="FD8ED05E">
      <w:start w:val="2"/>
      <w:numFmt w:val="bullet"/>
      <w:lvlText w:val="-"/>
      <w:lvlJc w:val="left"/>
      <w:pPr>
        <w:ind w:left="720" w:hanging="360"/>
      </w:pPr>
      <w:rPr>
        <w:rFonts w:ascii="Arial" w:eastAsia="SimSu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CA615F0"/>
    <w:multiLevelType w:val="hybridMultilevel"/>
    <w:tmpl w:val="B72E1414"/>
    <w:lvl w:ilvl="0" w:tplc="0C0A0001">
      <w:start w:val="1"/>
      <w:numFmt w:val="bullet"/>
      <w:lvlText w:val=""/>
      <w:lvlJc w:val="left"/>
      <w:pPr>
        <w:ind w:left="780" w:hanging="360"/>
      </w:pPr>
      <w:rPr>
        <w:rFonts w:ascii="Symbol" w:hAnsi="Symbol" w:cs="Symbol" w:hint="default"/>
      </w:rPr>
    </w:lvl>
    <w:lvl w:ilvl="1" w:tplc="0C0A0003">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6" w15:restartNumberingAfterBreak="0">
    <w:nsid w:val="2E482AE2"/>
    <w:multiLevelType w:val="hybridMultilevel"/>
    <w:tmpl w:val="4C78EEF6"/>
    <w:lvl w:ilvl="0" w:tplc="FD8ED05E">
      <w:start w:val="2"/>
      <w:numFmt w:val="bullet"/>
      <w:lvlText w:val="-"/>
      <w:lvlJc w:val="left"/>
      <w:pPr>
        <w:ind w:left="1440" w:hanging="360"/>
      </w:pPr>
      <w:rPr>
        <w:rFonts w:ascii="Arial" w:eastAsia="SimSun" w:hAnsi="Arial" w:cs="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1DF6CFE"/>
    <w:multiLevelType w:val="multilevel"/>
    <w:tmpl w:val="2CE8367A"/>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32360873"/>
    <w:multiLevelType w:val="hybridMultilevel"/>
    <w:tmpl w:val="A6742892"/>
    <w:lvl w:ilvl="0" w:tplc="FD8ED05E">
      <w:start w:val="2"/>
      <w:numFmt w:val="bullet"/>
      <w:lvlText w:val="-"/>
      <w:lvlJc w:val="left"/>
      <w:pPr>
        <w:ind w:left="720" w:hanging="360"/>
      </w:pPr>
      <w:rPr>
        <w:rFonts w:ascii="Arial" w:eastAsia="SimSu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4F131D9"/>
    <w:multiLevelType w:val="hybridMultilevel"/>
    <w:tmpl w:val="F8DEF0B0"/>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6BC07E1"/>
    <w:multiLevelType w:val="hybridMultilevel"/>
    <w:tmpl w:val="A0B234C2"/>
    <w:lvl w:ilvl="0" w:tplc="0C0A0001">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6D2462A"/>
    <w:multiLevelType w:val="multilevel"/>
    <w:tmpl w:val="75744B98"/>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AB14A8E"/>
    <w:multiLevelType w:val="hybridMultilevel"/>
    <w:tmpl w:val="F3B2BD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37356BB"/>
    <w:multiLevelType w:val="hybridMultilevel"/>
    <w:tmpl w:val="0A3ACD30"/>
    <w:lvl w:ilvl="0" w:tplc="0C0A000F">
      <w:start w:val="1"/>
      <w:numFmt w:val="decimal"/>
      <w:lvlText w:val="%1."/>
      <w:lvlJc w:val="left"/>
      <w:pPr>
        <w:ind w:left="1020" w:hanging="360"/>
      </w:pPr>
    </w:lvl>
    <w:lvl w:ilvl="1" w:tplc="C192B100">
      <w:start w:val="1"/>
      <w:numFmt w:val="decimal"/>
      <w:lvlText w:val="1.%2."/>
      <w:lvlJc w:val="left"/>
      <w:pPr>
        <w:ind w:left="1740" w:hanging="360"/>
      </w:pPr>
      <w:rPr>
        <w:rFonts w:hint="default"/>
      </w:rPr>
    </w:lvl>
    <w:lvl w:ilvl="2" w:tplc="0C0A001B" w:tentative="1">
      <w:start w:val="1"/>
      <w:numFmt w:val="lowerRoman"/>
      <w:lvlText w:val="%3."/>
      <w:lvlJc w:val="right"/>
      <w:pPr>
        <w:ind w:left="2460" w:hanging="180"/>
      </w:pPr>
    </w:lvl>
    <w:lvl w:ilvl="3" w:tplc="0C0A000F" w:tentative="1">
      <w:start w:val="1"/>
      <w:numFmt w:val="decimal"/>
      <w:lvlText w:val="%4."/>
      <w:lvlJc w:val="left"/>
      <w:pPr>
        <w:ind w:left="3180" w:hanging="360"/>
      </w:pPr>
    </w:lvl>
    <w:lvl w:ilvl="4" w:tplc="0C0A0019" w:tentative="1">
      <w:start w:val="1"/>
      <w:numFmt w:val="lowerLetter"/>
      <w:lvlText w:val="%5."/>
      <w:lvlJc w:val="left"/>
      <w:pPr>
        <w:ind w:left="3900" w:hanging="360"/>
      </w:pPr>
    </w:lvl>
    <w:lvl w:ilvl="5" w:tplc="0C0A001B" w:tentative="1">
      <w:start w:val="1"/>
      <w:numFmt w:val="lowerRoman"/>
      <w:lvlText w:val="%6."/>
      <w:lvlJc w:val="right"/>
      <w:pPr>
        <w:ind w:left="4620" w:hanging="180"/>
      </w:pPr>
    </w:lvl>
    <w:lvl w:ilvl="6" w:tplc="0C0A000F" w:tentative="1">
      <w:start w:val="1"/>
      <w:numFmt w:val="decimal"/>
      <w:lvlText w:val="%7."/>
      <w:lvlJc w:val="left"/>
      <w:pPr>
        <w:ind w:left="5340" w:hanging="360"/>
      </w:pPr>
    </w:lvl>
    <w:lvl w:ilvl="7" w:tplc="0C0A0019" w:tentative="1">
      <w:start w:val="1"/>
      <w:numFmt w:val="lowerLetter"/>
      <w:lvlText w:val="%8."/>
      <w:lvlJc w:val="left"/>
      <w:pPr>
        <w:ind w:left="6060" w:hanging="360"/>
      </w:pPr>
    </w:lvl>
    <w:lvl w:ilvl="8" w:tplc="0C0A001B" w:tentative="1">
      <w:start w:val="1"/>
      <w:numFmt w:val="lowerRoman"/>
      <w:lvlText w:val="%9."/>
      <w:lvlJc w:val="right"/>
      <w:pPr>
        <w:ind w:left="6780" w:hanging="180"/>
      </w:pPr>
    </w:lvl>
  </w:abstractNum>
  <w:abstractNum w:abstractNumId="14" w15:restartNumberingAfterBreak="0">
    <w:nsid w:val="45581378"/>
    <w:multiLevelType w:val="multilevel"/>
    <w:tmpl w:val="2FA09548"/>
    <w:lvl w:ilvl="0">
      <w:start w:val="1"/>
      <w:numFmt w:val="decimal"/>
      <w:lvlText w:val="%1."/>
      <w:lvlJc w:val="left"/>
      <w:pPr>
        <w:ind w:left="840" w:hanging="720"/>
      </w:pPr>
      <w:rPr>
        <w:rFonts w:hint="default"/>
      </w:rPr>
    </w:lvl>
    <w:lvl w:ilvl="1">
      <w:start w:val="1"/>
      <w:numFmt w:val="decimal"/>
      <w:isLgl/>
      <w:lvlText w:val="%1.%2"/>
      <w:lvlJc w:val="left"/>
      <w:pPr>
        <w:ind w:left="840" w:hanging="720"/>
      </w:pPr>
      <w:rPr>
        <w:rFonts w:hint="default"/>
      </w:rPr>
    </w:lvl>
    <w:lvl w:ilvl="2">
      <w:start w:val="1"/>
      <w:numFmt w:val="decimal"/>
      <w:isLgl/>
      <w:lvlText w:val="%1.%2.%3"/>
      <w:lvlJc w:val="left"/>
      <w:pPr>
        <w:ind w:left="840" w:hanging="720"/>
      </w:pPr>
      <w:rPr>
        <w:rFonts w:hint="default"/>
      </w:rPr>
    </w:lvl>
    <w:lvl w:ilvl="3">
      <w:start w:val="1"/>
      <w:numFmt w:val="decimal"/>
      <w:isLgl/>
      <w:lvlText w:val="%1.%2.%3.%4"/>
      <w:lvlJc w:val="left"/>
      <w:pPr>
        <w:ind w:left="1200" w:hanging="1080"/>
      </w:pPr>
      <w:rPr>
        <w:rFonts w:hint="default"/>
      </w:rPr>
    </w:lvl>
    <w:lvl w:ilvl="4">
      <w:start w:val="1"/>
      <w:numFmt w:val="decimal"/>
      <w:isLgl/>
      <w:lvlText w:val="%1.%2.%3.%4.%5"/>
      <w:lvlJc w:val="left"/>
      <w:pPr>
        <w:ind w:left="1560" w:hanging="1440"/>
      </w:pPr>
      <w:rPr>
        <w:rFonts w:hint="default"/>
      </w:rPr>
    </w:lvl>
    <w:lvl w:ilvl="5">
      <w:start w:val="1"/>
      <w:numFmt w:val="decimal"/>
      <w:isLgl/>
      <w:lvlText w:val="%1.%2.%3.%4.%5.%6"/>
      <w:lvlJc w:val="left"/>
      <w:pPr>
        <w:ind w:left="1920" w:hanging="1800"/>
      </w:pPr>
      <w:rPr>
        <w:rFonts w:hint="default"/>
      </w:rPr>
    </w:lvl>
    <w:lvl w:ilvl="6">
      <w:start w:val="1"/>
      <w:numFmt w:val="decimal"/>
      <w:isLgl/>
      <w:lvlText w:val="%1.%2.%3.%4.%5.%6.%7"/>
      <w:lvlJc w:val="left"/>
      <w:pPr>
        <w:ind w:left="1920" w:hanging="1800"/>
      </w:pPr>
      <w:rPr>
        <w:rFonts w:hint="default"/>
      </w:rPr>
    </w:lvl>
    <w:lvl w:ilvl="7">
      <w:start w:val="1"/>
      <w:numFmt w:val="decimal"/>
      <w:isLgl/>
      <w:lvlText w:val="%1.%2.%3.%4.%5.%6.%7.%8"/>
      <w:lvlJc w:val="left"/>
      <w:pPr>
        <w:ind w:left="2280" w:hanging="2160"/>
      </w:pPr>
      <w:rPr>
        <w:rFonts w:hint="default"/>
      </w:rPr>
    </w:lvl>
    <w:lvl w:ilvl="8">
      <w:start w:val="1"/>
      <w:numFmt w:val="decimal"/>
      <w:isLgl/>
      <w:lvlText w:val="%1.%2.%3.%4.%5.%6.%7.%8.%9"/>
      <w:lvlJc w:val="left"/>
      <w:pPr>
        <w:ind w:left="2640" w:hanging="2520"/>
      </w:pPr>
      <w:rPr>
        <w:rFonts w:hint="default"/>
      </w:rPr>
    </w:lvl>
  </w:abstractNum>
  <w:abstractNum w:abstractNumId="15" w15:restartNumberingAfterBreak="0">
    <w:nsid w:val="471B1E7E"/>
    <w:multiLevelType w:val="hybridMultilevel"/>
    <w:tmpl w:val="0FC2C3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85244E5"/>
    <w:multiLevelType w:val="hybridMultilevel"/>
    <w:tmpl w:val="9306BAC4"/>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00D3B47"/>
    <w:multiLevelType w:val="hybridMultilevel"/>
    <w:tmpl w:val="CAB6382E"/>
    <w:lvl w:ilvl="0" w:tplc="FD8ED05E">
      <w:start w:val="2"/>
      <w:numFmt w:val="bullet"/>
      <w:lvlText w:val="-"/>
      <w:lvlJc w:val="left"/>
      <w:pPr>
        <w:ind w:left="720" w:hanging="360"/>
      </w:pPr>
      <w:rPr>
        <w:rFonts w:ascii="Arial" w:eastAsia="SimSu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3DB3519"/>
    <w:multiLevelType w:val="hybridMultilevel"/>
    <w:tmpl w:val="821E2498"/>
    <w:lvl w:ilvl="0" w:tplc="0C0A0001">
      <w:start w:val="1"/>
      <w:numFmt w:val="bullet"/>
      <w:lvlText w:val=""/>
      <w:lvlJc w:val="left"/>
      <w:pPr>
        <w:ind w:left="1440" w:hanging="360"/>
      </w:pPr>
      <w:rPr>
        <w:rFonts w:ascii="Symbol" w:hAnsi="Symbol" w:cs="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53FE07B1"/>
    <w:multiLevelType w:val="hybridMultilevel"/>
    <w:tmpl w:val="82AA197E"/>
    <w:lvl w:ilvl="0" w:tplc="FD8ED05E">
      <w:start w:val="2"/>
      <w:numFmt w:val="bullet"/>
      <w:lvlText w:val="-"/>
      <w:lvlJc w:val="left"/>
      <w:pPr>
        <w:ind w:left="720" w:hanging="360"/>
      </w:pPr>
      <w:rPr>
        <w:rFonts w:ascii="Arial" w:eastAsia="SimSu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7243820"/>
    <w:multiLevelType w:val="hybridMultilevel"/>
    <w:tmpl w:val="366E895C"/>
    <w:lvl w:ilvl="0" w:tplc="0C0A000B">
      <w:start w:val="1"/>
      <w:numFmt w:val="bullet"/>
      <w:lvlText w:val=""/>
      <w:lvlJc w:val="left"/>
      <w:pPr>
        <w:ind w:left="720" w:hanging="360"/>
      </w:pPr>
      <w:rPr>
        <w:rFonts w:ascii="Wingdings" w:hAnsi="Wingdings" w:cs="Wingdings" w:hint="default"/>
      </w:rPr>
    </w:lvl>
    <w:lvl w:ilvl="1" w:tplc="0C0A0003">
      <w:start w:val="1"/>
      <w:numFmt w:val="bullet"/>
      <w:lvlText w:val="o"/>
      <w:lvlJc w:val="left"/>
      <w:pPr>
        <w:ind w:left="150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F2B2F2F"/>
    <w:multiLevelType w:val="multilevel"/>
    <w:tmpl w:val="2FA09548"/>
    <w:lvl w:ilvl="0">
      <w:start w:val="1"/>
      <w:numFmt w:val="decimal"/>
      <w:lvlText w:val="%1."/>
      <w:lvlJc w:val="left"/>
      <w:pPr>
        <w:ind w:left="840" w:hanging="720"/>
      </w:pPr>
      <w:rPr>
        <w:rFonts w:hint="default"/>
      </w:rPr>
    </w:lvl>
    <w:lvl w:ilvl="1">
      <w:start w:val="1"/>
      <w:numFmt w:val="decimal"/>
      <w:isLgl/>
      <w:lvlText w:val="%1.%2"/>
      <w:lvlJc w:val="left"/>
      <w:pPr>
        <w:ind w:left="840" w:hanging="720"/>
      </w:pPr>
      <w:rPr>
        <w:rFonts w:hint="default"/>
      </w:rPr>
    </w:lvl>
    <w:lvl w:ilvl="2">
      <w:start w:val="1"/>
      <w:numFmt w:val="decimal"/>
      <w:isLgl/>
      <w:lvlText w:val="%1.%2.%3"/>
      <w:lvlJc w:val="left"/>
      <w:pPr>
        <w:ind w:left="840" w:hanging="720"/>
      </w:pPr>
      <w:rPr>
        <w:rFonts w:hint="default"/>
      </w:rPr>
    </w:lvl>
    <w:lvl w:ilvl="3">
      <w:start w:val="1"/>
      <w:numFmt w:val="decimal"/>
      <w:isLgl/>
      <w:lvlText w:val="%1.%2.%3.%4"/>
      <w:lvlJc w:val="left"/>
      <w:pPr>
        <w:ind w:left="1200" w:hanging="1080"/>
      </w:pPr>
      <w:rPr>
        <w:rFonts w:hint="default"/>
      </w:rPr>
    </w:lvl>
    <w:lvl w:ilvl="4">
      <w:start w:val="1"/>
      <w:numFmt w:val="decimal"/>
      <w:isLgl/>
      <w:lvlText w:val="%1.%2.%3.%4.%5"/>
      <w:lvlJc w:val="left"/>
      <w:pPr>
        <w:ind w:left="1560" w:hanging="1440"/>
      </w:pPr>
      <w:rPr>
        <w:rFonts w:hint="default"/>
      </w:rPr>
    </w:lvl>
    <w:lvl w:ilvl="5">
      <w:start w:val="1"/>
      <w:numFmt w:val="decimal"/>
      <w:isLgl/>
      <w:lvlText w:val="%1.%2.%3.%4.%5.%6"/>
      <w:lvlJc w:val="left"/>
      <w:pPr>
        <w:ind w:left="1920" w:hanging="1800"/>
      </w:pPr>
      <w:rPr>
        <w:rFonts w:hint="default"/>
      </w:rPr>
    </w:lvl>
    <w:lvl w:ilvl="6">
      <w:start w:val="1"/>
      <w:numFmt w:val="decimal"/>
      <w:isLgl/>
      <w:lvlText w:val="%1.%2.%3.%4.%5.%6.%7"/>
      <w:lvlJc w:val="left"/>
      <w:pPr>
        <w:ind w:left="1920" w:hanging="1800"/>
      </w:pPr>
      <w:rPr>
        <w:rFonts w:hint="default"/>
      </w:rPr>
    </w:lvl>
    <w:lvl w:ilvl="7">
      <w:start w:val="1"/>
      <w:numFmt w:val="decimal"/>
      <w:isLgl/>
      <w:lvlText w:val="%1.%2.%3.%4.%5.%6.%7.%8"/>
      <w:lvlJc w:val="left"/>
      <w:pPr>
        <w:ind w:left="2280" w:hanging="2160"/>
      </w:pPr>
      <w:rPr>
        <w:rFonts w:hint="default"/>
      </w:rPr>
    </w:lvl>
    <w:lvl w:ilvl="8">
      <w:start w:val="1"/>
      <w:numFmt w:val="decimal"/>
      <w:isLgl/>
      <w:lvlText w:val="%1.%2.%3.%4.%5.%6.%7.%8.%9"/>
      <w:lvlJc w:val="left"/>
      <w:pPr>
        <w:ind w:left="2640" w:hanging="2520"/>
      </w:pPr>
      <w:rPr>
        <w:rFonts w:hint="default"/>
      </w:rPr>
    </w:lvl>
  </w:abstractNum>
  <w:abstractNum w:abstractNumId="22" w15:restartNumberingAfterBreak="0">
    <w:nsid w:val="636B43DB"/>
    <w:multiLevelType w:val="multilevel"/>
    <w:tmpl w:val="C9DA526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84C70DE"/>
    <w:multiLevelType w:val="hybridMultilevel"/>
    <w:tmpl w:val="828E2AFA"/>
    <w:lvl w:ilvl="0" w:tplc="0C0A0001">
      <w:start w:val="1"/>
      <w:numFmt w:val="bullet"/>
      <w:lvlText w:val=""/>
      <w:lvlJc w:val="left"/>
      <w:pPr>
        <w:ind w:left="1440" w:hanging="360"/>
      </w:pPr>
      <w:rPr>
        <w:rFonts w:ascii="Symbol" w:hAnsi="Symbol" w:cs="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6886189B"/>
    <w:multiLevelType w:val="hybridMultilevel"/>
    <w:tmpl w:val="5514724C"/>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D773F78"/>
    <w:multiLevelType w:val="hybridMultilevel"/>
    <w:tmpl w:val="DDC6A6FA"/>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DE54508"/>
    <w:multiLevelType w:val="hybridMultilevel"/>
    <w:tmpl w:val="20B8A35E"/>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F77068F"/>
    <w:multiLevelType w:val="multilevel"/>
    <w:tmpl w:val="2FA09548"/>
    <w:lvl w:ilvl="0">
      <w:start w:val="1"/>
      <w:numFmt w:val="decimal"/>
      <w:lvlText w:val="%1."/>
      <w:lvlJc w:val="left"/>
      <w:pPr>
        <w:ind w:left="840" w:hanging="720"/>
      </w:pPr>
      <w:rPr>
        <w:rFonts w:hint="default"/>
      </w:rPr>
    </w:lvl>
    <w:lvl w:ilvl="1">
      <w:start w:val="1"/>
      <w:numFmt w:val="decimal"/>
      <w:isLgl/>
      <w:lvlText w:val="%1.%2"/>
      <w:lvlJc w:val="left"/>
      <w:pPr>
        <w:ind w:left="840" w:hanging="720"/>
      </w:pPr>
      <w:rPr>
        <w:rFonts w:hint="default"/>
      </w:rPr>
    </w:lvl>
    <w:lvl w:ilvl="2">
      <w:start w:val="1"/>
      <w:numFmt w:val="decimal"/>
      <w:isLgl/>
      <w:lvlText w:val="%1.%2.%3"/>
      <w:lvlJc w:val="left"/>
      <w:pPr>
        <w:ind w:left="840" w:hanging="720"/>
      </w:pPr>
      <w:rPr>
        <w:rFonts w:hint="default"/>
      </w:rPr>
    </w:lvl>
    <w:lvl w:ilvl="3">
      <w:start w:val="1"/>
      <w:numFmt w:val="decimal"/>
      <w:isLgl/>
      <w:lvlText w:val="%1.%2.%3.%4"/>
      <w:lvlJc w:val="left"/>
      <w:pPr>
        <w:ind w:left="1200" w:hanging="1080"/>
      </w:pPr>
      <w:rPr>
        <w:rFonts w:hint="default"/>
      </w:rPr>
    </w:lvl>
    <w:lvl w:ilvl="4">
      <w:start w:val="1"/>
      <w:numFmt w:val="decimal"/>
      <w:isLgl/>
      <w:lvlText w:val="%1.%2.%3.%4.%5"/>
      <w:lvlJc w:val="left"/>
      <w:pPr>
        <w:ind w:left="1560" w:hanging="1440"/>
      </w:pPr>
      <w:rPr>
        <w:rFonts w:hint="default"/>
      </w:rPr>
    </w:lvl>
    <w:lvl w:ilvl="5">
      <w:start w:val="1"/>
      <w:numFmt w:val="decimal"/>
      <w:isLgl/>
      <w:lvlText w:val="%1.%2.%3.%4.%5.%6"/>
      <w:lvlJc w:val="left"/>
      <w:pPr>
        <w:ind w:left="1920" w:hanging="1800"/>
      </w:pPr>
      <w:rPr>
        <w:rFonts w:hint="default"/>
      </w:rPr>
    </w:lvl>
    <w:lvl w:ilvl="6">
      <w:start w:val="1"/>
      <w:numFmt w:val="decimal"/>
      <w:isLgl/>
      <w:lvlText w:val="%1.%2.%3.%4.%5.%6.%7"/>
      <w:lvlJc w:val="left"/>
      <w:pPr>
        <w:ind w:left="1920" w:hanging="1800"/>
      </w:pPr>
      <w:rPr>
        <w:rFonts w:hint="default"/>
      </w:rPr>
    </w:lvl>
    <w:lvl w:ilvl="7">
      <w:start w:val="1"/>
      <w:numFmt w:val="decimal"/>
      <w:isLgl/>
      <w:lvlText w:val="%1.%2.%3.%4.%5.%6.%7.%8"/>
      <w:lvlJc w:val="left"/>
      <w:pPr>
        <w:ind w:left="2280" w:hanging="2160"/>
      </w:pPr>
      <w:rPr>
        <w:rFonts w:hint="default"/>
      </w:rPr>
    </w:lvl>
    <w:lvl w:ilvl="8">
      <w:start w:val="1"/>
      <w:numFmt w:val="decimal"/>
      <w:isLgl/>
      <w:lvlText w:val="%1.%2.%3.%4.%5.%6.%7.%8.%9"/>
      <w:lvlJc w:val="left"/>
      <w:pPr>
        <w:ind w:left="2640" w:hanging="2520"/>
      </w:pPr>
      <w:rPr>
        <w:rFonts w:hint="default"/>
      </w:rPr>
    </w:lvl>
  </w:abstractNum>
  <w:abstractNum w:abstractNumId="28" w15:restartNumberingAfterBreak="0">
    <w:nsid w:val="794B09FC"/>
    <w:multiLevelType w:val="hybridMultilevel"/>
    <w:tmpl w:val="7B9A58DC"/>
    <w:lvl w:ilvl="0" w:tplc="0C0A0001">
      <w:start w:val="1"/>
      <w:numFmt w:val="bullet"/>
      <w:lvlText w:val=""/>
      <w:lvlJc w:val="left"/>
      <w:pPr>
        <w:ind w:left="1440" w:hanging="360"/>
      </w:pPr>
      <w:rPr>
        <w:rFonts w:ascii="Symbol" w:hAnsi="Symbol" w:cs="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7C272FD1"/>
    <w:multiLevelType w:val="hybridMultilevel"/>
    <w:tmpl w:val="59E297D2"/>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44647174">
    <w:abstractNumId w:val="12"/>
  </w:num>
  <w:num w:numId="2" w16cid:durableId="1646860367">
    <w:abstractNumId w:val="13"/>
  </w:num>
  <w:num w:numId="3" w16cid:durableId="1983734832">
    <w:abstractNumId w:val="22"/>
  </w:num>
  <w:num w:numId="4" w16cid:durableId="1886335993">
    <w:abstractNumId w:val="1"/>
  </w:num>
  <w:num w:numId="5" w16cid:durableId="986931306">
    <w:abstractNumId w:val="7"/>
  </w:num>
  <w:num w:numId="6" w16cid:durableId="1911114860">
    <w:abstractNumId w:val="4"/>
  </w:num>
  <w:num w:numId="7" w16cid:durableId="494078815">
    <w:abstractNumId w:val="3"/>
  </w:num>
  <w:num w:numId="8" w16cid:durableId="1909148744">
    <w:abstractNumId w:val="8"/>
  </w:num>
  <w:num w:numId="9" w16cid:durableId="301665589">
    <w:abstractNumId w:val="17"/>
  </w:num>
  <w:num w:numId="10" w16cid:durableId="24253829">
    <w:abstractNumId w:val="10"/>
  </w:num>
  <w:num w:numId="11" w16cid:durableId="704066218">
    <w:abstractNumId w:val="23"/>
  </w:num>
  <w:num w:numId="12" w16cid:durableId="1078213190">
    <w:abstractNumId w:val="18"/>
  </w:num>
  <w:num w:numId="13" w16cid:durableId="751589314">
    <w:abstractNumId w:val="29"/>
  </w:num>
  <w:num w:numId="14" w16cid:durableId="1133258026">
    <w:abstractNumId w:val="26"/>
  </w:num>
  <w:num w:numId="15" w16cid:durableId="235672963">
    <w:abstractNumId w:val="24"/>
  </w:num>
  <w:num w:numId="16" w16cid:durableId="1537086660">
    <w:abstractNumId w:val="16"/>
  </w:num>
  <w:num w:numId="17" w16cid:durableId="1415472655">
    <w:abstractNumId w:val="5"/>
  </w:num>
  <w:num w:numId="18" w16cid:durableId="39087490">
    <w:abstractNumId w:val="19"/>
  </w:num>
  <w:num w:numId="19" w16cid:durableId="1357807273">
    <w:abstractNumId w:val="25"/>
  </w:num>
  <w:num w:numId="20" w16cid:durableId="1148859322">
    <w:abstractNumId w:val="9"/>
  </w:num>
  <w:num w:numId="21" w16cid:durableId="809636619">
    <w:abstractNumId w:val="15"/>
  </w:num>
  <w:num w:numId="22" w16cid:durableId="2131434109">
    <w:abstractNumId w:val="20"/>
  </w:num>
  <w:num w:numId="23" w16cid:durableId="2126344412">
    <w:abstractNumId w:val="0"/>
  </w:num>
  <w:num w:numId="24" w16cid:durableId="1283607931">
    <w:abstractNumId w:val="28"/>
  </w:num>
  <w:num w:numId="25" w16cid:durableId="1235436445">
    <w:abstractNumId w:val="6"/>
  </w:num>
  <w:num w:numId="26" w16cid:durableId="1745179827">
    <w:abstractNumId w:val="21"/>
  </w:num>
  <w:num w:numId="27" w16cid:durableId="1115755415">
    <w:abstractNumId w:val="2"/>
  </w:num>
  <w:num w:numId="28" w16cid:durableId="1549029881">
    <w:abstractNumId w:val="27"/>
  </w:num>
  <w:num w:numId="29" w16cid:durableId="622927356">
    <w:abstractNumId w:val="14"/>
  </w:num>
  <w:num w:numId="30" w16cid:durableId="900747884">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casinos6@gmail.com">
    <w15:presenceInfo w15:providerId="Windows Live" w15:userId="5a02b630508bed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bordersDoNotSurroundHeader/>
  <w:bordersDoNotSurroundFooter/>
  <w:proofState w:grammar="clean"/>
  <w:defaultTabStop w:val="420"/>
  <w:hyphenationZone w:val="425"/>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739235B9"/>
    <w:rsid w:val="000000C7"/>
    <w:rsid w:val="000224DE"/>
    <w:rsid w:val="00053A1D"/>
    <w:rsid w:val="00063236"/>
    <w:rsid w:val="00070D37"/>
    <w:rsid w:val="0009476A"/>
    <w:rsid w:val="000B6AD1"/>
    <w:rsid w:val="00104410"/>
    <w:rsid w:val="00105BE4"/>
    <w:rsid w:val="0011730B"/>
    <w:rsid w:val="00121F4A"/>
    <w:rsid w:val="00123493"/>
    <w:rsid w:val="001330FE"/>
    <w:rsid w:val="00155BBE"/>
    <w:rsid w:val="00183D0D"/>
    <w:rsid w:val="00187B79"/>
    <w:rsid w:val="00195828"/>
    <w:rsid w:val="001C0BB2"/>
    <w:rsid w:val="001F223E"/>
    <w:rsid w:val="0021186B"/>
    <w:rsid w:val="00243A01"/>
    <w:rsid w:val="00290570"/>
    <w:rsid w:val="00290E26"/>
    <w:rsid w:val="00295C2E"/>
    <w:rsid w:val="00297D2E"/>
    <w:rsid w:val="002A1074"/>
    <w:rsid w:val="002A4EC3"/>
    <w:rsid w:val="002B6A64"/>
    <w:rsid w:val="002E4627"/>
    <w:rsid w:val="002E72DF"/>
    <w:rsid w:val="0031776A"/>
    <w:rsid w:val="00385FC8"/>
    <w:rsid w:val="00395105"/>
    <w:rsid w:val="003B4D77"/>
    <w:rsid w:val="003B79CB"/>
    <w:rsid w:val="003E5ED1"/>
    <w:rsid w:val="00400FE7"/>
    <w:rsid w:val="0042660A"/>
    <w:rsid w:val="00443F6E"/>
    <w:rsid w:val="004449D3"/>
    <w:rsid w:val="00447AD4"/>
    <w:rsid w:val="0046452C"/>
    <w:rsid w:val="00476AE7"/>
    <w:rsid w:val="00490B03"/>
    <w:rsid w:val="004D214E"/>
    <w:rsid w:val="004D2535"/>
    <w:rsid w:val="004D2F3B"/>
    <w:rsid w:val="004D3AC8"/>
    <w:rsid w:val="00515E9B"/>
    <w:rsid w:val="00521CBE"/>
    <w:rsid w:val="005770B2"/>
    <w:rsid w:val="005A4865"/>
    <w:rsid w:val="005C6ABE"/>
    <w:rsid w:val="005C76E8"/>
    <w:rsid w:val="005D0744"/>
    <w:rsid w:val="005D5407"/>
    <w:rsid w:val="005D591B"/>
    <w:rsid w:val="00624BFE"/>
    <w:rsid w:val="00645621"/>
    <w:rsid w:val="00653F36"/>
    <w:rsid w:val="00674D75"/>
    <w:rsid w:val="006B7773"/>
    <w:rsid w:val="007152EB"/>
    <w:rsid w:val="007159DD"/>
    <w:rsid w:val="00747B69"/>
    <w:rsid w:val="0076570C"/>
    <w:rsid w:val="00771DDB"/>
    <w:rsid w:val="00796DA1"/>
    <w:rsid w:val="007A52CF"/>
    <w:rsid w:val="007B60E1"/>
    <w:rsid w:val="00822135"/>
    <w:rsid w:val="008257AA"/>
    <w:rsid w:val="008645C8"/>
    <w:rsid w:val="008832DB"/>
    <w:rsid w:val="00891E1C"/>
    <w:rsid w:val="008931C1"/>
    <w:rsid w:val="0089574B"/>
    <w:rsid w:val="008A4E23"/>
    <w:rsid w:val="008A62D2"/>
    <w:rsid w:val="008C2BEF"/>
    <w:rsid w:val="008C2F9C"/>
    <w:rsid w:val="008C42F7"/>
    <w:rsid w:val="008D0B19"/>
    <w:rsid w:val="008D0BC0"/>
    <w:rsid w:val="008E3A1C"/>
    <w:rsid w:val="008F0F94"/>
    <w:rsid w:val="00914BD3"/>
    <w:rsid w:val="00920192"/>
    <w:rsid w:val="00930A39"/>
    <w:rsid w:val="00933143"/>
    <w:rsid w:val="00946A2B"/>
    <w:rsid w:val="00983CA4"/>
    <w:rsid w:val="009842E7"/>
    <w:rsid w:val="00987D78"/>
    <w:rsid w:val="009B588F"/>
    <w:rsid w:val="009B7B20"/>
    <w:rsid w:val="009D3A4F"/>
    <w:rsid w:val="009E22A3"/>
    <w:rsid w:val="009E7657"/>
    <w:rsid w:val="00A37234"/>
    <w:rsid w:val="00A427E6"/>
    <w:rsid w:val="00A7563D"/>
    <w:rsid w:val="00A8151B"/>
    <w:rsid w:val="00A91FEB"/>
    <w:rsid w:val="00AA35AE"/>
    <w:rsid w:val="00AE6CA5"/>
    <w:rsid w:val="00B368F8"/>
    <w:rsid w:val="00B37AE7"/>
    <w:rsid w:val="00B5228A"/>
    <w:rsid w:val="00B60C9F"/>
    <w:rsid w:val="00B705DF"/>
    <w:rsid w:val="00B77592"/>
    <w:rsid w:val="00B84869"/>
    <w:rsid w:val="00B91575"/>
    <w:rsid w:val="00BC42BF"/>
    <w:rsid w:val="00BC62EA"/>
    <w:rsid w:val="00BF1B6D"/>
    <w:rsid w:val="00BF6091"/>
    <w:rsid w:val="00BF7781"/>
    <w:rsid w:val="00C00F4F"/>
    <w:rsid w:val="00C61150"/>
    <w:rsid w:val="00C83028"/>
    <w:rsid w:val="00C83BCB"/>
    <w:rsid w:val="00CA23B3"/>
    <w:rsid w:val="00CE7B8B"/>
    <w:rsid w:val="00D50032"/>
    <w:rsid w:val="00D502AB"/>
    <w:rsid w:val="00D52A51"/>
    <w:rsid w:val="00D748B2"/>
    <w:rsid w:val="00D857F6"/>
    <w:rsid w:val="00DB3F09"/>
    <w:rsid w:val="00DF37DE"/>
    <w:rsid w:val="00E23AB7"/>
    <w:rsid w:val="00E27DF3"/>
    <w:rsid w:val="00E34970"/>
    <w:rsid w:val="00E35CE7"/>
    <w:rsid w:val="00E93465"/>
    <w:rsid w:val="00EA1475"/>
    <w:rsid w:val="00EC135E"/>
    <w:rsid w:val="00EE2DFA"/>
    <w:rsid w:val="00EE3570"/>
    <w:rsid w:val="00F129F8"/>
    <w:rsid w:val="00F12D80"/>
    <w:rsid w:val="00F24E1A"/>
    <w:rsid w:val="00F4125C"/>
    <w:rsid w:val="00F42375"/>
    <w:rsid w:val="00F56089"/>
    <w:rsid w:val="00F61809"/>
    <w:rsid w:val="00F9573B"/>
    <w:rsid w:val="00F95BCF"/>
    <w:rsid w:val="00FB5134"/>
    <w:rsid w:val="00FB70FF"/>
    <w:rsid w:val="00FD1926"/>
    <w:rsid w:val="00FD5A9F"/>
    <w:rsid w:val="00FF0BD7"/>
    <w:rsid w:val="00FF1407"/>
    <w:rsid w:val="01A25EF9"/>
    <w:rsid w:val="01E7519C"/>
    <w:rsid w:val="0A9120BD"/>
    <w:rsid w:val="0ECA19C4"/>
    <w:rsid w:val="100476C5"/>
    <w:rsid w:val="16211CB2"/>
    <w:rsid w:val="1B685F2C"/>
    <w:rsid w:val="1D1044B6"/>
    <w:rsid w:val="22B93BB4"/>
    <w:rsid w:val="301B5DBE"/>
    <w:rsid w:val="351D2C2B"/>
    <w:rsid w:val="3B307D7F"/>
    <w:rsid w:val="47FD6723"/>
    <w:rsid w:val="48A50B47"/>
    <w:rsid w:val="4E32176B"/>
    <w:rsid w:val="560151A2"/>
    <w:rsid w:val="5A164324"/>
    <w:rsid w:val="5C6A407E"/>
    <w:rsid w:val="6323109F"/>
    <w:rsid w:val="6DFD77F9"/>
    <w:rsid w:val="739235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B9BD9A"/>
  <w15:docId w15:val="{63600CB5-DB2A-44BA-9DAF-63FFF5C28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s-ES" w:bidi="ar-SA"/>
      </w:rPr>
    </w:rPrDefault>
    <w:pPrDefault>
      <w:pPr>
        <w:spacing w:after="200" w:line="276"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header" w:uiPriority="99"/>
    <w:lsdException w:name="footer" w:uiPriority="99"/>
    <w:lsdException w:name="caption" w:semiHidden="1" w:uiPriority="35" w:unhideWhenUsed="1" w:qFormat="1"/>
    <w:lsdException w:name="Title" w:uiPriority="10" w:qFormat="1"/>
    <w:lsdException w:name="Default Paragraph Font" w:semiHidden="1" w:qFormat="1"/>
    <w:lsdException w:name="Subtitle" w:uiPriority="1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B70FF"/>
  </w:style>
  <w:style w:type="paragraph" w:styleId="Ttulo1">
    <w:name w:val="heading 1"/>
    <w:basedOn w:val="Normal"/>
    <w:next w:val="Normal"/>
    <w:link w:val="Ttulo1Car"/>
    <w:uiPriority w:val="9"/>
    <w:qFormat/>
    <w:rsid w:val="00FB70FF"/>
    <w:pPr>
      <w:spacing w:before="300" w:after="40"/>
      <w:jc w:val="left"/>
      <w:outlineLvl w:val="0"/>
    </w:pPr>
    <w:rPr>
      <w:smallCaps/>
      <w:spacing w:val="5"/>
      <w:sz w:val="32"/>
      <w:szCs w:val="32"/>
    </w:rPr>
  </w:style>
  <w:style w:type="paragraph" w:styleId="Ttulo2">
    <w:name w:val="heading 2"/>
    <w:basedOn w:val="Normal"/>
    <w:next w:val="Normal"/>
    <w:link w:val="Ttulo2Car"/>
    <w:uiPriority w:val="9"/>
    <w:semiHidden/>
    <w:unhideWhenUsed/>
    <w:qFormat/>
    <w:rsid w:val="00FB70FF"/>
    <w:pPr>
      <w:spacing w:after="0"/>
      <w:jc w:val="left"/>
      <w:outlineLvl w:val="1"/>
    </w:pPr>
    <w:rPr>
      <w:smallCaps/>
      <w:spacing w:val="5"/>
      <w:sz w:val="28"/>
      <w:szCs w:val="28"/>
    </w:rPr>
  </w:style>
  <w:style w:type="paragraph" w:styleId="Ttulo3">
    <w:name w:val="heading 3"/>
    <w:basedOn w:val="Normal"/>
    <w:next w:val="Normal"/>
    <w:link w:val="Ttulo3Car"/>
    <w:uiPriority w:val="9"/>
    <w:semiHidden/>
    <w:unhideWhenUsed/>
    <w:qFormat/>
    <w:rsid w:val="00FB70FF"/>
    <w:pPr>
      <w:spacing w:after="0"/>
      <w:jc w:val="left"/>
      <w:outlineLvl w:val="2"/>
    </w:pPr>
    <w:rPr>
      <w:smallCaps/>
      <w:spacing w:val="5"/>
      <w:sz w:val="24"/>
      <w:szCs w:val="24"/>
    </w:rPr>
  </w:style>
  <w:style w:type="paragraph" w:styleId="Ttulo4">
    <w:name w:val="heading 4"/>
    <w:basedOn w:val="Normal"/>
    <w:next w:val="Normal"/>
    <w:link w:val="Ttulo4Car"/>
    <w:uiPriority w:val="9"/>
    <w:semiHidden/>
    <w:unhideWhenUsed/>
    <w:qFormat/>
    <w:rsid w:val="00FB70FF"/>
    <w:pPr>
      <w:spacing w:after="0"/>
      <w:jc w:val="left"/>
      <w:outlineLvl w:val="3"/>
    </w:pPr>
    <w:rPr>
      <w:i/>
      <w:iCs/>
      <w:smallCaps/>
      <w:spacing w:val="10"/>
      <w:sz w:val="22"/>
      <w:szCs w:val="22"/>
    </w:rPr>
  </w:style>
  <w:style w:type="paragraph" w:styleId="Ttulo5">
    <w:name w:val="heading 5"/>
    <w:basedOn w:val="Normal"/>
    <w:next w:val="Normal"/>
    <w:link w:val="Ttulo5Car"/>
    <w:uiPriority w:val="9"/>
    <w:semiHidden/>
    <w:unhideWhenUsed/>
    <w:qFormat/>
    <w:rsid w:val="00FB70FF"/>
    <w:pPr>
      <w:spacing w:after="0"/>
      <w:jc w:val="left"/>
      <w:outlineLvl w:val="4"/>
    </w:pPr>
    <w:rPr>
      <w:smallCaps/>
      <w:color w:val="538135" w:themeColor="accent6" w:themeShade="BF"/>
      <w:spacing w:val="10"/>
      <w:sz w:val="22"/>
      <w:szCs w:val="22"/>
    </w:rPr>
  </w:style>
  <w:style w:type="paragraph" w:styleId="Ttulo6">
    <w:name w:val="heading 6"/>
    <w:basedOn w:val="Normal"/>
    <w:next w:val="Normal"/>
    <w:link w:val="Ttulo6Car"/>
    <w:uiPriority w:val="9"/>
    <w:semiHidden/>
    <w:unhideWhenUsed/>
    <w:qFormat/>
    <w:rsid w:val="00FB70FF"/>
    <w:pPr>
      <w:spacing w:after="0"/>
      <w:jc w:val="left"/>
      <w:outlineLvl w:val="5"/>
    </w:pPr>
    <w:rPr>
      <w:smallCaps/>
      <w:color w:val="70AD47" w:themeColor="accent6"/>
      <w:spacing w:val="5"/>
      <w:sz w:val="22"/>
      <w:szCs w:val="22"/>
    </w:rPr>
  </w:style>
  <w:style w:type="paragraph" w:styleId="Ttulo7">
    <w:name w:val="heading 7"/>
    <w:basedOn w:val="Normal"/>
    <w:next w:val="Normal"/>
    <w:link w:val="Ttulo7Car"/>
    <w:uiPriority w:val="9"/>
    <w:semiHidden/>
    <w:unhideWhenUsed/>
    <w:qFormat/>
    <w:rsid w:val="00FB70FF"/>
    <w:pPr>
      <w:spacing w:after="0"/>
      <w:jc w:val="left"/>
      <w:outlineLvl w:val="6"/>
    </w:pPr>
    <w:rPr>
      <w:b/>
      <w:bCs/>
      <w:smallCaps/>
      <w:color w:val="70AD47" w:themeColor="accent6"/>
      <w:spacing w:val="10"/>
    </w:rPr>
  </w:style>
  <w:style w:type="paragraph" w:styleId="Ttulo8">
    <w:name w:val="heading 8"/>
    <w:basedOn w:val="Normal"/>
    <w:next w:val="Normal"/>
    <w:link w:val="Ttulo8Car"/>
    <w:uiPriority w:val="9"/>
    <w:semiHidden/>
    <w:unhideWhenUsed/>
    <w:qFormat/>
    <w:rsid w:val="00FB70FF"/>
    <w:pPr>
      <w:spacing w:after="0"/>
      <w:jc w:val="left"/>
      <w:outlineLvl w:val="7"/>
    </w:pPr>
    <w:rPr>
      <w:b/>
      <w:bCs/>
      <w:i/>
      <w:iCs/>
      <w:smallCaps/>
      <w:color w:val="538135" w:themeColor="accent6" w:themeShade="BF"/>
    </w:rPr>
  </w:style>
  <w:style w:type="paragraph" w:styleId="Ttulo9">
    <w:name w:val="heading 9"/>
    <w:basedOn w:val="Normal"/>
    <w:next w:val="Normal"/>
    <w:link w:val="Ttulo9Car"/>
    <w:uiPriority w:val="9"/>
    <w:semiHidden/>
    <w:unhideWhenUsed/>
    <w:qFormat/>
    <w:rsid w:val="00FB70FF"/>
    <w:pPr>
      <w:spacing w:after="0"/>
      <w:jc w:val="left"/>
      <w:outlineLvl w:val="8"/>
    </w:pPr>
    <w:rPr>
      <w:b/>
      <w:bCs/>
      <w:i/>
      <w:iCs/>
      <w:smallCaps/>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B70FF"/>
    <w:pPr>
      <w:spacing w:after="0" w:line="240" w:lineRule="auto"/>
    </w:pPr>
  </w:style>
  <w:style w:type="character" w:customStyle="1" w:styleId="SinespaciadoCar">
    <w:name w:val="Sin espaciado Car"/>
    <w:basedOn w:val="Fuentedeprrafopredeter"/>
    <w:link w:val="Sinespaciado"/>
    <w:uiPriority w:val="1"/>
    <w:rsid w:val="002B6A64"/>
  </w:style>
  <w:style w:type="paragraph" w:styleId="Encabezado">
    <w:name w:val="header"/>
    <w:basedOn w:val="Normal"/>
    <w:link w:val="EncabezadoCar"/>
    <w:uiPriority w:val="99"/>
    <w:rsid w:val="008D0BC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0BC0"/>
    <w:rPr>
      <w:rFonts w:ascii="Calibri" w:eastAsia="SimSun" w:hAnsi="Calibri"/>
      <w:sz w:val="22"/>
      <w:szCs w:val="22"/>
      <w:lang w:val="en-US" w:eastAsia="ar-SA"/>
    </w:rPr>
  </w:style>
  <w:style w:type="paragraph" w:styleId="Piedepgina">
    <w:name w:val="footer"/>
    <w:basedOn w:val="Normal"/>
    <w:link w:val="PiedepginaCar"/>
    <w:uiPriority w:val="99"/>
    <w:rsid w:val="008D0BC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0BC0"/>
    <w:rPr>
      <w:rFonts w:ascii="Calibri" w:eastAsia="SimSun" w:hAnsi="Calibri"/>
      <w:sz w:val="22"/>
      <w:szCs w:val="22"/>
      <w:lang w:val="en-US" w:eastAsia="ar-SA"/>
    </w:rPr>
  </w:style>
  <w:style w:type="paragraph" w:styleId="Prrafodelista">
    <w:name w:val="List Paragraph"/>
    <w:basedOn w:val="Normal"/>
    <w:uiPriority w:val="34"/>
    <w:qFormat/>
    <w:rsid w:val="00E27DF3"/>
    <w:pPr>
      <w:ind w:left="720"/>
      <w:contextualSpacing/>
    </w:pPr>
  </w:style>
  <w:style w:type="paragraph" w:styleId="Revisin">
    <w:name w:val="Revision"/>
    <w:hidden/>
    <w:uiPriority w:val="99"/>
    <w:semiHidden/>
    <w:rsid w:val="008257AA"/>
    <w:rPr>
      <w:rFonts w:ascii="Calibri" w:eastAsia="SimSun" w:hAnsi="Calibri"/>
      <w:sz w:val="22"/>
      <w:szCs w:val="22"/>
      <w:lang w:val="en-US" w:eastAsia="ar-SA"/>
    </w:rPr>
  </w:style>
  <w:style w:type="paragraph" w:styleId="Subttulo">
    <w:name w:val="Subtitle"/>
    <w:basedOn w:val="Normal"/>
    <w:next w:val="Normal"/>
    <w:link w:val="SubttuloCar"/>
    <w:uiPriority w:val="11"/>
    <w:qFormat/>
    <w:rsid w:val="00FB70FF"/>
    <w:pPr>
      <w:spacing w:after="720" w:line="240" w:lineRule="auto"/>
      <w:jc w:val="right"/>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FB70FF"/>
    <w:rPr>
      <w:rFonts w:asciiTheme="majorHAnsi" w:eastAsiaTheme="majorEastAsia" w:hAnsiTheme="majorHAnsi" w:cstheme="majorBidi"/>
    </w:rPr>
  </w:style>
  <w:style w:type="character" w:styleId="nfasissutil">
    <w:name w:val="Subtle Emphasis"/>
    <w:uiPriority w:val="19"/>
    <w:qFormat/>
    <w:rsid w:val="00FB70FF"/>
    <w:rPr>
      <w:i/>
      <w:iCs/>
    </w:rPr>
  </w:style>
  <w:style w:type="table" w:styleId="Tablaconcuadrcula">
    <w:name w:val="Table Grid"/>
    <w:basedOn w:val="Tablanormal"/>
    <w:rsid w:val="005A4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rsid w:val="00F129F8"/>
    <w:rPr>
      <w:color w:val="0563C1" w:themeColor="hyperlink"/>
      <w:u w:val="single"/>
    </w:rPr>
  </w:style>
  <w:style w:type="character" w:styleId="Mencinsinresolver">
    <w:name w:val="Unresolved Mention"/>
    <w:basedOn w:val="Fuentedeprrafopredeter"/>
    <w:uiPriority w:val="99"/>
    <w:semiHidden/>
    <w:unhideWhenUsed/>
    <w:rsid w:val="00F129F8"/>
    <w:rPr>
      <w:color w:val="605E5C"/>
      <w:shd w:val="clear" w:color="auto" w:fill="E1DFDD"/>
    </w:rPr>
  </w:style>
  <w:style w:type="character" w:customStyle="1" w:styleId="Ttulo1Car">
    <w:name w:val="Título 1 Car"/>
    <w:basedOn w:val="Fuentedeprrafopredeter"/>
    <w:link w:val="Ttulo1"/>
    <w:uiPriority w:val="9"/>
    <w:rsid w:val="00FB70FF"/>
    <w:rPr>
      <w:smallCaps/>
      <w:spacing w:val="5"/>
      <w:sz w:val="32"/>
      <w:szCs w:val="32"/>
    </w:rPr>
  </w:style>
  <w:style w:type="character" w:customStyle="1" w:styleId="Ttulo2Car">
    <w:name w:val="Título 2 Car"/>
    <w:basedOn w:val="Fuentedeprrafopredeter"/>
    <w:link w:val="Ttulo2"/>
    <w:uiPriority w:val="9"/>
    <w:semiHidden/>
    <w:rsid w:val="00FB70FF"/>
    <w:rPr>
      <w:smallCaps/>
      <w:spacing w:val="5"/>
      <w:sz w:val="28"/>
      <w:szCs w:val="28"/>
    </w:rPr>
  </w:style>
  <w:style w:type="character" w:customStyle="1" w:styleId="Ttulo3Car">
    <w:name w:val="Título 3 Car"/>
    <w:basedOn w:val="Fuentedeprrafopredeter"/>
    <w:link w:val="Ttulo3"/>
    <w:uiPriority w:val="9"/>
    <w:semiHidden/>
    <w:rsid w:val="00FB70FF"/>
    <w:rPr>
      <w:smallCaps/>
      <w:spacing w:val="5"/>
      <w:sz w:val="24"/>
      <w:szCs w:val="24"/>
    </w:rPr>
  </w:style>
  <w:style w:type="character" w:customStyle="1" w:styleId="Ttulo4Car">
    <w:name w:val="Título 4 Car"/>
    <w:basedOn w:val="Fuentedeprrafopredeter"/>
    <w:link w:val="Ttulo4"/>
    <w:uiPriority w:val="9"/>
    <w:semiHidden/>
    <w:rsid w:val="00FB70FF"/>
    <w:rPr>
      <w:i/>
      <w:iCs/>
      <w:smallCaps/>
      <w:spacing w:val="10"/>
      <w:sz w:val="22"/>
      <w:szCs w:val="22"/>
    </w:rPr>
  </w:style>
  <w:style w:type="character" w:customStyle="1" w:styleId="Ttulo5Car">
    <w:name w:val="Título 5 Car"/>
    <w:basedOn w:val="Fuentedeprrafopredeter"/>
    <w:link w:val="Ttulo5"/>
    <w:uiPriority w:val="9"/>
    <w:semiHidden/>
    <w:rsid w:val="00FB70FF"/>
    <w:rPr>
      <w:smallCaps/>
      <w:color w:val="538135" w:themeColor="accent6" w:themeShade="BF"/>
      <w:spacing w:val="10"/>
      <w:sz w:val="22"/>
      <w:szCs w:val="22"/>
    </w:rPr>
  </w:style>
  <w:style w:type="character" w:customStyle="1" w:styleId="Ttulo6Car">
    <w:name w:val="Título 6 Car"/>
    <w:basedOn w:val="Fuentedeprrafopredeter"/>
    <w:link w:val="Ttulo6"/>
    <w:uiPriority w:val="9"/>
    <w:semiHidden/>
    <w:rsid w:val="00FB70FF"/>
    <w:rPr>
      <w:smallCaps/>
      <w:color w:val="70AD47" w:themeColor="accent6"/>
      <w:spacing w:val="5"/>
      <w:sz w:val="22"/>
      <w:szCs w:val="22"/>
    </w:rPr>
  </w:style>
  <w:style w:type="character" w:customStyle="1" w:styleId="Ttulo7Car">
    <w:name w:val="Título 7 Car"/>
    <w:basedOn w:val="Fuentedeprrafopredeter"/>
    <w:link w:val="Ttulo7"/>
    <w:uiPriority w:val="9"/>
    <w:semiHidden/>
    <w:rsid w:val="00FB70FF"/>
    <w:rPr>
      <w:b/>
      <w:bCs/>
      <w:smallCaps/>
      <w:color w:val="70AD47" w:themeColor="accent6"/>
      <w:spacing w:val="10"/>
    </w:rPr>
  </w:style>
  <w:style w:type="character" w:customStyle="1" w:styleId="Ttulo8Car">
    <w:name w:val="Título 8 Car"/>
    <w:basedOn w:val="Fuentedeprrafopredeter"/>
    <w:link w:val="Ttulo8"/>
    <w:uiPriority w:val="9"/>
    <w:semiHidden/>
    <w:rsid w:val="00FB70FF"/>
    <w:rPr>
      <w:b/>
      <w:bCs/>
      <w:i/>
      <w:iCs/>
      <w:smallCaps/>
      <w:color w:val="538135" w:themeColor="accent6" w:themeShade="BF"/>
    </w:rPr>
  </w:style>
  <w:style w:type="character" w:customStyle="1" w:styleId="Ttulo9Car">
    <w:name w:val="Título 9 Car"/>
    <w:basedOn w:val="Fuentedeprrafopredeter"/>
    <w:link w:val="Ttulo9"/>
    <w:uiPriority w:val="9"/>
    <w:semiHidden/>
    <w:rsid w:val="00FB70FF"/>
    <w:rPr>
      <w:b/>
      <w:bCs/>
      <w:i/>
      <w:iCs/>
      <w:smallCaps/>
      <w:color w:val="385623" w:themeColor="accent6" w:themeShade="80"/>
    </w:rPr>
  </w:style>
  <w:style w:type="paragraph" w:styleId="Descripcin">
    <w:name w:val="caption"/>
    <w:basedOn w:val="Normal"/>
    <w:next w:val="Normal"/>
    <w:uiPriority w:val="35"/>
    <w:semiHidden/>
    <w:unhideWhenUsed/>
    <w:qFormat/>
    <w:rsid w:val="00FB70FF"/>
    <w:rPr>
      <w:b/>
      <w:bCs/>
      <w:caps/>
      <w:sz w:val="16"/>
      <w:szCs w:val="16"/>
    </w:rPr>
  </w:style>
  <w:style w:type="paragraph" w:styleId="Ttulo">
    <w:name w:val="Title"/>
    <w:basedOn w:val="Normal"/>
    <w:next w:val="Normal"/>
    <w:link w:val="TtuloCar"/>
    <w:uiPriority w:val="10"/>
    <w:qFormat/>
    <w:rsid w:val="00FB70FF"/>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tuloCar">
    <w:name w:val="Título Car"/>
    <w:basedOn w:val="Fuentedeprrafopredeter"/>
    <w:link w:val="Ttulo"/>
    <w:uiPriority w:val="10"/>
    <w:rsid w:val="00FB70FF"/>
    <w:rPr>
      <w:smallCaps/>
      <w:color w:val="262626" w:themeColor="text1" w:themeTint="D9"/>
      <w:sz w:val="52"/>
      <w:szCs w:val="52"/>
    </w:rPr>
  </w:style>
  <w:style w:type="character" w:styleId="Textoennegrita">
    <w:name w:val="Strong"/>
    <w:uiPriority w:val="22"/>
    <w:qFormat/>
    <w:rsid w:val="00FB70FF"/>
    <w:rPr>
      <w:b/>
      <w:bCs/>
      <w:color w:val="70AD47" w:themeColor="accent6"/>
    </w:rPr>
  </w:style>
  <w:style w:type="character" w:styleId="nfasis">
    <w:name w:val="Emphasis"/>
    <w:uiPriority w:val="20"/>
    <w:qFormat/>
    <w:rsid w:val="00FB70FF"/>
    <w:rPr>
      <w:b/>
      <w:bCs/>
      <w:i/>
      <w:iCs/>
      <w:spacing w:val="10"/>
    </w:rPr>
  </w:style>
  <w:style w:type="paragraph" w:styleId="Cita">
    <w:name w:val="Quote"/>
    <w:basedOn w:val="Normal"/>
    <w:next w:val="Normal"/>
    <w:link w:val="CitaCar"/>
    <w:uiPriority w:val="29"/>
    <w:qFormat/>
    <w:rsid w:val="00FB70FF"/>
    <w:rPr>
      <w:i/>
      <w:iCs/>
    </w:rPr>
  </w:style>
  <w:style w:type="character" w:customStyle="1" w:styleId="CitaCar">
    <w:name w:val="Cita Car"/>
    <w:basedOn w:val="Fuentedeprrafopredeter"/>
    <w:link w:val="Cita"/>
    <w:uiPriority w:val="29"/>
    <w:rsid w:val="00FB70FF"/>
    <w:rPr>
      <w:i/>
      <w:iCs/>
    </w:rPr>
  </w:style>
  <w:style w:type="paragraph" w:styleId="Citadestacada">
    <w:name w:val="Intense Quote"/>
    <w:basedOn w:val="Normal"/>
    <w:next w:val="Normal"/>
    <w:link w:val="CitadestacadaCar"/>
    <w:uiPriority w:val="30"/>
    <w:qFormat/>
    <w:rsid w:val="00FB70FF"/>
    <w:pPr>
      <w:pBdr>
        <w:top w:val="single" w:sz="8" w:space="1" w:color="70AD47" w:themeColor="accent6"/>
      </w:pBdr>
      <w:spacing w:before="140" w:after="140"/>
      <w:ind w:left="1440" w:right="1440"/>
    </w:pPr>
    <w:rPr>
      <w:b/>
      <w:bCs/>
      <w:i/>
      <w:iCs/>
    </w:rPr>
  </w:style>
  <w:style w:type="character" w:customStyle="1" w:styleId="CitadestacadaCar">
    <w:name w:val="Cita destacada Car"/>
    <w:basedOn w:val="Fuentedeprrafopredeter"/>
    <w:link w:val="Citadestacada"/>
    <w:uiPriority w:val="30"/>
    <w:rsid w:val="00FB70FF"/>
    <w:rPr>
      <w:b/>
      <w:bCs/>
      <w:i/>
      <w:iCs/>
    </w:rPr>
  </w:style>
  <w:style w:type="character" w:styleId="nfasisintenso">
    <w:name w:val="Intense Emphasis"/>
    <w:uiPriority w:val="21"/>
    <w:qFormat/>
    <w:rsid w:val="00FB70FF"/>
    <w:rPr>
      <w:b/>
      <w:bCs/>
      <w:i/>
      <w:iCs/>
      <w:color w:val="70AD47" w:themeColor="accent6"/>
      <w:spacing w:val="10"/>
    </w:rPr>
  </w:style>
  <w:style w:type="character" w:styleId="Referenciasutil">
    <w:name w:val="Subtle Reference"/>
    <w:uiPriority w:val="31"/>
    <w:qFormat/>
    <w:rsid w:val="00FB70FF"/>
    <w:rPr>
      <w:b/>
      <w:bCs/>
    </w:rPr>
  </w:style>
  <w:style w:type="character" w:styleId="Referenciaintensa">
    <w:name w:val="Intense Reference"/>
    <w:uiPriority w:val="32"/>
    <w:qFormat/>
    <w:rsid w:val="00FB70FF"/>
    <w:rPr>
      <w:b/>
      <w:bCs/>
      <w:smallCaps/>
      <w:spacing w:val="5"/>
      <w:sz w:val="22"/>
      <w:szCs w:val="22"/>
      <w:u w:val="single"/>
    </w:rPr>
  </w:style>
  <w:style w:type="character" w:styleId="Ttulodellibro">
    <w:name w:val="Book Title"/>
    <w:uiPriority w:val="33"/>
    <w:qFormat/>
    <w:rsid w:val="00FB70FF"/>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FB70FF"/>
    <w:pPr>
      <w:outlineLvl w:val="9"/>
    </w:pPr>
  </w:style>
  <w:style w:type="paragraph" w:styleId="TDC1">
    <w:name w:val="toc 1"/>
    <w:basedOn w:val="Normal"/>
    <w:next w:val="Normal"/>
    <w:autoRedefine/>
    <w:rsid w:val="000000C7"/>
    <w:pPr>
      <w:spacing w:before="240" w:after="120"/>
      <w:jc w:val="left"/>
    </w:pPr>
    <w:rPr>
      <w:rFonts w:cstheme="minorHAnsi"/>
      <w:b/>
      <w:bCs/>
    </w:rPr>
  </w:style>
  <w:style w:type="paragraph" w:styleId="TDC2">
    <w:name w:val="toc 2"/>
    <w:basedOn w:val="Normal"/>
    <w:next w:val="Normal"/>
    <w:autoRedefine/>
    <w:rsid w:val="000000C7"/>
    <w:pPr>
      <w:spacing w:before="120" w:after="0"/>
      <w:ind w:left="200"/>
      <w:jc w:val="left"/>
    </w:pPr>
    <w:rPr>
      <w:rFonts w:cstheme="minorHAnsi"/>
      <w:i/>
      <w:iCs/>
    </w:rPr>
  </w:style>
  <w:style w:type="paragraph" w:styleId="TDC3">
    <w:name w:val="toc 3"/>
    <w:basedOn w:val="Normal"/>
    <w:next w:val="Normal"/>
    <w:autoRedefine/>
    <w:rsid w:val="000000C7"/>
    <w:pPr>
      <w:spacing w:after="0"/>
      <w:ind w:left="400"/>
      <w:jc w:val="left"/>
    </w:pPr>
    <w:rPr>
      <w:rFonts w:cstheme="minorHAnsi"/>
    </w:rPr>
  </w:style>
  <w:style w:type="paragraph" w:styleId="TDC4">
    <w:name w:val="toc 4"/>
    <w:basedOn w:val="Normal"/>
    <w:next w:val="Normal"/>
    <w:autoRedefine/>
    <w:rsid w:val="000000C7"/>
    <w:pPr>
      <w:spacing w:after="0"/>
      <w:ind w:left="600"/>
      <w:jc w:val="left"/>
    </w:pPr>
    <w:rPr>
      <w:rFonts w:cstheme="minorHAnsi"/>
    </w:rPr>
  </w:style>
  <w:style w:type="paragraph" w:styleId="TDC5">
    <w:name w:val="toc 5"/>
    <w:basedOn w:val="Normal"/>
    <w:next w:val="Normal"/>
    <w:autoRedefine/>
    <w:rsid w:val="000000C7"/>
    <w:pPr>
      <w:spacing w:after="0"/>
      <w:ind w:left="800"/>
      <w:jc w:val="left"/>
    </w:pPr>
    <w:rPr>
      <w:rFonts w:cstheme="minorHAnsi"/>
    </w:rPr>
  </w:style>
  <w:style w:type="paragraph" w:styleId="TDC6">
    <w:name w:val="toc 6"/>
    <w:basedOn w:val="Normal"/>
    <w:next w:val="Normal"/>
    <w:autoRedefine/>
    <w:rsid w:val="000000C7"/>
    <w:pPr>
      <w:spacing w:after="0"/>
      <w:ind w:left="1000"/>
      <w:jc w:val="left"/>
    </w:pPr>
    <w:rPr>
      <w:rFonts w:cstheme="minorHAnsi"/>
    </w:rPr>
  </w:style>
  <w:style w:type="paragraph" w:styleId="TDC7">
    <w:name w:val="toc 7"/>
    <w:basedOn w:val="Normal"/>
    <w:next w:val="Normal"/>
    <w:autoRedefine/>
    <w:rsid w:val="000000C7"/>
    <w:pPr>
      <w:spacing w:after="0"/>
      <w:ind w:left="1200"/>
      <w:jc w:val="left"/>
    </w:pPr>
    <w:rPr>
      <w:rFonts w:cstheme="minorHAnsi"/>
    </w:rPr>
  </w:style>
  <w:style w:type="paragraph" w:styleId="TDC8">
    <w:name w:val="toc 8"/>
    <w:basedOn w:val="Normal"/>
    <w:next w:val="Normal"/>
    <w:autoRedefine/>
    <w:rsid w:val="000000C7"/>
    <w:pPr>
      <w:spacing w:after="0"/>
      <w:ind w:left="1400"/>
      <w:jc w:val="left"/>
    </w:pPr>
    <w:rPr>
      <w:rFonts w:cstheme="minorHAnsi"/>
    </w:rPr>
  </w:style>
  <w:style w:type="paragraph" w:styleId="TDC9">
    <w:name w:val="toc 9"/>
    <w:basedOn w:val="Normal"/>
    <w:next w:val="Normal"/>
    <w:autoRedefine/>
    <w:rsid w:val="000000C7"/>
    <w:pPr>
      <w:spacing w:after="0"/>
      <w:ind w:left="1600"/>
      <w:jc w:val="left"/>
    </w:pPr>
    <w:rPr>
      <w:rFonts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3.png"/><Relationship Id="rId68"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instagram.com" TargetMode="External"/><Relationship Id="rId58" Type="http://schemas.openxmlformats.org/officeDocument/2006/relationships/hyperlink" Target="https://stackoverflow.com" TargetMode="External"/><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image" Target="media/image10.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w3schools.com" TargetMode="External"/><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coches.net"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hyperlink" Target="https://symfony.com/doc/current/index.html" TargetMode="External"/><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xataka.com" TargetMode="External"/><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getbootstrap.com/docs/5.0/getting-started/introduction/"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roadstr.io" TargetMode="External"/><Relationship Id="rId60" Type="http://schemas.openxmlformats.org/officeDocument/2006/relationships/hyperlink" Target="https://github.com/Daniic/TFG-IbanezDaniel-2021-2022" TargetMode="External"/><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fonts.google.com/specimen/Oswald"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soymotor.com" TargetMode="External"/><Relationship Id="rId55" Type="http://schemas.openxmlformats.org/officeDocument/2006/relationships/hyperlink" Target="https://forocoches.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B5B3958-9BFB-4D19-A5EE-E97B87C67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37</Pages>
  <Words>3013</Words>
  <Characters>16575</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
  <LinksUpToDate>false</LinksUpToDate>
  <CharactersWithSpaces>19549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
  <dc:creator>Tutor:</dc:creator>
  <cp:keywords/>
  <dc:description/>
  <cp:lastModifiedBy>danicasinos6@gmail.com</cp:lastModifiedBy>
  <cp:revision>10</cp:revision>
  <dcterms:created xsi:type="dcterms:W3CDTF">2022-06-01T20:19:00Z</dcterms:created>
  <dcterms:modified xsi:type="dcterms:W3CDTF">2022-06-02T20:46:00Z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1033-11.2.0.10094</vt:lpwstr>
  </property>
</Properties>
</file>